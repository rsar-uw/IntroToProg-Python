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FF90FE7" w14:textId="7DCF007B" w:rsidR="00355224" w:rsidRPr="00355224" w:rsidRDefault="00A5378E" w:rsidP="00FD7883">
      <w:pPr>
        <w:rPr>
          <w:i/>
        </w:rPr>
      </w:pPr>
      <w:r>
        <w:t>Rex Sarabia</w:t>
      </w:r>
    </w:p>
    <w:p w14:paraId="6911AC85" w14:textId="28A87440" w:rsidR="00355224" w:rsidRPr="00355224" w:rsidRDefault="00F20976" w:rsidP="00FD7883">
      <w:pPr>
        <w:rPr>
          <w:i/>
        </w:rPr>
      </w:pPr>
      <w:r>
        <w:t>4</w:t>
      </w:r>
      <w:r w:rsidR="00575EE2">
        <w:t xml:space="preserve"> August</w:t>
      </w:r>
      <w:r w:rsidR="00A5378E">
        <w:t xml:space="preserve"> 2022</w:t>
      </w:r>
    </w:p>
    <w:p w14:paraId="789382F0" w14:textId="77777777" w:rsidR="00A5378E" w:rsidRDefault="00A5378E" w:rsidP="00FD7883">
      <w:r w:rsidRPr="00A5378E">
        <w:t>IT FDN 110 B</w:t>
      </w:r>
    </w:p>
    <w:p w14:paraId="7455037A" w14:textId="618080EE" w:rsidR="00355224" w:rsidRDefault="00A5378E" w:rsidP="00FD7883">
      <w:pPr>
        <w:rPr>
          <w:ins w:id="1" w:author="Bambi C" w:date="2022-08-06T21:14:00Z"/>
        </w:rPr>
      </w:pPr>
      <w:r>
        <w:t>Assignment</w:t>
      </w:r>
      <w:r w:rsidR="00B22B01">
        <w:t>0</w:t>
      </w:r>
      <w:r w:rsidR="00F20976">
        <w:t>5</w:t>
      </w:r>
    </w:p>
    <w:p w14:paraId="7A8E47D6" w14:textId="0F28B1D6" w:rsidR="00D87C81" w:rsidRPr="00D87C81" w:rsidRDefault="00D87C81" w:rsidP="00FD7883">
      <w:pPr>
        <w:rPr>
          <w:iCs w:val="0"/>
          <w:rPrChange w:id="2" w:author="Bambi C" w:date="2022-08-06T21:14:00Z">
            <w:rPr>
              <w:i/>
            </w:rPr>
          </w:rPrChange>
        </w:rPr>
      </w:pPr>
      <w:ins w:id="3" w:author="Bambi C" w:date="2022-08-06T21:14:00Z">
        <w:r>
          <w:rPr>
            <w:iCs w:val="0"/>
          </w:rPr>
          <w:t xml:space="preserve">GitHub: </w:t>
        </w:r>
        <w:r>
          <w:rPr>
            <w:iCs w:val="0"/>
          </w:rPr>
          <w:fldChar w:fldCharType="begin"/>
        </w:r>
        <w:r>
          <w:rPr>
            <w:iCs w:val="0"/>
          </w:rPr>
          <w:instrText xml:space="preserve"> HYPERLINK "</w:instrText>
        </w:r>
        <w:r w:rsidRPr="00D87C81">
          <w:rPr>
            <w:iCs w:val="0"/>
            <w:rPrChange w:id="4" w:author="Bambi C" w:date="2022-08-06T21:14:00Z">
              <w:rPr>
                <w:i/>
              </w:rPr>
            </w:rPrChange>
          </w:rPr>
          <w:instrText>https://github.com/rsar-uw/IntroToProg-Python</w:instrText>
        </w:r>
        <w:r>
          <w:rPr>
            <w:iCs w:val="0"/>
          </w:rPr>
          <w:instrText xml:space="preserve">" </w:instrText>
        </w:r>
        <w:r>
          <w:rPr>
            <w:iCs w:val="0"/>
          </w:rPr>
          <w:fldChar w:fldCharType="separate"/>
        </w:r>
        <w:r w:rsidRPr="004963A1">
          <w:rPr>
            <w:rStyle w:val="Hyperlink"/>
            <w:iCs w:val="0"/>
            <w:rPrChange w:id="5" w:author="Bambi C" w:date="2022-08-06T21:14:00Z">
              <w:rPr>
                <w:i/>
              </w:rPr>
            </w:rPrChange>
          </w:rPr>
          <w:t>https://github.com/rsar-uw/IntroToProg-Python</w:t>
        </w:r>
        <w:r>
          <w:rPr>
            <w:iCs w:val="0"/>
          </w:rPr>
          <w:fldChar w:fldCharType="end"/>
        </w:r>
        <w:r>
          <w:rPr>
            <w:iCs w:val="0"/>
          </w:rPr>
          <w:t xml:space="preserve"> (External)</w:t>
        </w:r>
      </w:ins>
    </w:p>
    <w:p w14:paraId="7AB74DB0" w14:textId="7665E693" w:rsidR="00BD3599" w:rsidRPr="000B4400" w:rsidRDefault="00A21E28">
      <w:pPr>
        <w:pStyle w:val="Title"/>
        <w:tabs>
          <w:tab w:val="center" w:pos="5266"/>
          <w:tab w:val="left" w:pos="8154"/>
        </w:tabs>
        <w:pPrChange w:id="6" w:author="Bambi C" w:date="2022-08-09T17:01:00Z">
          <w:pPr>
            <w:pStyle w:val="Title"/>
            <w:tabs>
              <w:tab w:val="center" w:pos="5266"/>
              <w:tab w:val="left" w:pos="8154"/>
            </w:tabs>
            <w:jc w:val="left"/>
          </w:pPr>
        </w:pPrChange>
      </w:pPr>
      <w:r w:rsidRPr="000B4400">
        <w:t>Python Script:</w:t>
      </w:r>
      <w:del w:id="7" w:author="Bambi C" w:date="2022-08-09T17:01:00Z">
        <w:r w:rsidRPr="000B4400" w:rsidDel="005D3EAB">
          <w:delText xml:space="preserve"> </w:delText>
        </w:r>
      </w:del>
      <w:ins w:id="8" w:author="Bambi C" w:date="2022-08-09T17:01:00Z">
        <w:r w:rsidR="005D3EAB">
          <w:t xml:space="preserve"> To Do List</w:t>
        </w:r>
      </w:ins>
      <w:ins w:id="9" w:author="Bambi C" w:date="2022-08-09T17:02:00Z">
        <w:r w:rsidR="001A3603">
          <w:t xml:space="preserve"> v1.0</w:t>
        </w:r>
      </w:ins>
      <w:del w:id="10" w:author="Bambi C" w:date="2022-08-09T17:01:00Z">
        <w:r w:rsidR="00454AEF" w:rsidDel="005D3EAB">
          <w:delText>Home Inventory v3</w:delText>
        </w:r>
      </w:del>
    </w:p>
    <w:bookmarkStart w:id="11" w:name="_Ref108280728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0"/>
          <w:szCs w:val="20"/>
        </w:rPr>
        <w:id w:val="157153932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35EBD61" w14:textId="7918287C" w:rsidR="00BD3599" w:rsidRPr="003F0674" w:rsidRDefault="00BD3599">
          <w:pPr>
            <w:pStyle w:val="TOCHeading"/>
          </w:pPr>
          <w:r w:rsidRPr="003F0674">
            <w:t>Table of Contents</w:t>
          </w:r>
          <w:bookmarkEnd w:id="11"/>
        </w:p>
        <w:p w14:paraId="0DC0364A" w14:textId="27F635D0" w:rsidR="003F0674" w:rsidRPr="003F0674" w:rsidRDefault="00C04333">
          <w:pPr>
            <w:pStyle w:val="TOC1"/>
            <w:rPr>
              <w:ins w:id="12" w:author="Bambi C" w:date="2022-08-09T17:32:00Z"/>
              <w:rFonts w:cstheme="minorBidi"/>
              <w:b w:val="0"/>
              <w:bCs w:val="0"/>
              <w:i w:val="0"/>
              <w:noProof/>
            </w:rPr>
          </w:pPr>
          <w:r w:rsidRPr="003F0674">
            <w:rPr>
              <w:rFonts w:asciiTheme="majorHAnsi" w:eastAsiaTheme="majorEastAsia" w:hAnsiTheme="majorHAnsi" w:cstheme="majorBidi"/>
              <w:i w:val="0"/>
              <w:noProof/>
              <w:color w:val="363371" w:themeColor="accent2" w:themeShade="7F"/>
              <w:sz w:val="22"/>
              <w:szCs w:val="22"/>
              <w:rPrChange w:id="13" w:author="Bambi C" w:date="2022-08-09T17:32:00Z">
                <w:rPr>
                  <w:rFonts w:asciiTheme="majorHAnsi" w:eastAsiaTheme="majorEastAsia" w:hAnsiTheme="majorHAnsi" w:cstheme="majorBidi"/>
                  <w:iCs w:val="0"/>
                  <w:noProof/>
                  <w:color w:val="363371" w:themeColor="accent2" w:themeShade="7F"/>
                  <w:sz w:val="22"/>
                  <w:szCs w:val="22"/>
                </w:rPr>
              </w:rPrChange>
            </w:rPr>
            <w:fldChar w:fldCharType="begin"/>
          </w:r>
          <w:r w:rsidRPr="003F0674">
            <w:rPr>
              <w:rFonts w:asciiTheme="majorHAnsi" w:eastAsiaTheme="majorEastAsia" w:hAnsiTheme="majorHAnsi" w:cstheme="majorBidi"/>
              <w:i w:val="0"/>
              <w:noProof/>
              <w:color w:val="363371" w:themeColor="accent2" w:themeShade="7F"/>
              <w:sz w:val="22"/>
              <w:szCs w:val="22"/>
              <w:rPrChange w:id="14" w:author="Bambi C" w:date="2022-08-09T17:32:00Z">
                <w:rPr>
                  <w:rFonts w:asciiTheme="majorHAnsi" w:eastAsiaTheme="majorEastAsia" w:hAnsiTheme="majorHAnsi" w:cstheme="majorBidi"/>
                  <w:iCs w:val="0"/>
                  <w:noProof/>
                  <w:color w:val="363371" w:themeColor="accent2" w:themeShade="7F"/>
                  <w:sz w:val="22"/>
                  <w:szCs w:val="22"/>
                </w:rPr>
              </w:rPrChange>
            </w:rPr>
            <w:instrText xml:space="preserve"> TOC \o "1-4" \h \z \u </w:instrText>
          </w:r>
          <w:r w:rsidRPr="003F0674">
            <w:rPr>
              <w:rFonts w:asciiTheme="majorHAnsi" w:eastAsiaTheme="majorEastAsia" w:hAnsiTheme="majorHAnsi" w:cstheme="majorBidi"/>
              <w:i w:val="0"/>
              <w:noProof/>
              <w:color w:val="363371" w:themeColor="accent2" w:themeShade="7F"/>
              <w:sz w:val="22"/>
              <w:szCs w:val="22"/>
              <w:rPrChange w:id="15" w:author="Bambi C" w:date="2022-08-09T17:32:00Z">
                <w:rPr>
                  <w:rFonts w:asciiTheme="majorHAnsi" w:eastAsiaTheme="majorEastAsia" w:hAnsiTheme="majorHAnsi" w:cstheme="majorBidi"/>
                  <w:b w:val="0"/>
                  <w:bCs w:val="0"/>
                  <w:i w:val="0"/>
                  <w:noProof/>
                  <w:color w:val="363371" w:themeColor="accent2" w:themeShade="7F"/>
                  <w:sz w:val="22"/>
                  <w:szCs w:val="22"/>
                </w:rPr>
              </w:rPrChange>
            </w:rPr>
            <w:fldChar w:fldCharType="separate"/>
          </w:r>
          <w:ins w:id="16" w:author="Bambi C" w:date="2022-08-09T17:32:00Z">
            <w:r w:rsidR="003F0674" w:rsidRPr="003F0674">
              <w:rPr>
                <w:rStyle w:val="Hyperlink"/>
                <w:i w:val="0"/>
                <w:noProof/>
                <w:rPrChange w:id="17" w:author="Bambi C" w:date="2022-08-09T17:32:00Z">
                  <w:rPr>
                    <w:rStyle w:val="Hyperlink"/>
                    <w:iCs w:val="0"/>
                    <w:noProof/>
                  </w:rPr>
                </w:rPrChange>
              </w:rPr>
              <w:fldChar w:fldCharType="begin"/>
            </w:r>
            <w:r w:rsidR="003F0674" w:rsidRPr="003F0674">
              <w:rPr>
                <w:rStyle w:val="Hyperlink"/>
                <w:i w:val="0"/>
                <w:noProof/>
                <w:rPrChange w:id="18" w:author="Bambi C" w:date="2022-08-09T17:32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="003F0674" w:rsidRPr="003F0674">
              <w:rPr>
                <w:i w:val="0"/>
                <w:noProof/>
                <w:rPrChange w:id="19" w:author="Bambi C" w:date="2022-08-09T17:32:00Z">
                  <w:rPr>
                    <w:iCs w:val="0"/>
                    <w:noProof/>
                  </w:rPr>
                </w:rPrChange>
              </w:rPr>
              <w:instrText>HYPERLINK \l "_Toc110958764"</w:instrText>
            </w:r>
            <w:r w:rsidR="003F0674" w:rsidRPr="003F0674">
              <w:rPr>
                <w:rStyle w:val="Hyperlink"/>
                <w:i w:val="0"/>
                <w:noProof/>
                <w:rPrChange w:id="20" w:author="Bambi C" w:date="2022-08-09T17:32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="003F0674" w:rsidRPr="003F0674">
              <w:rPr>
                <w:rStyle w:val="Hyperlink"/>
                <w:i w:val="0"/>
                <w:noProof/>
                <w:rPrChange w:id="21" w:author="Bambi C" w:date="2022-08-09T17:32:00Z">
                  <w:rPr>
                    <w:rStyle w:val="Hyperlink"/>
                    <w:iCs w:val="0"/>
                    <w:noProof/>
                  </w:rPr>
                </w:rPrChange>
              </w:rPr>
              <w:fldChar w:fldCharType="separate"/>
            </w:r>
            <w:r w:rsidR="003F0674" w:rsidRPr="003F0674">
              <w:rPr>
                <w:rStyle w:val="Hyperlink"/>
                <w:i w:val="0"/>
                <w:noProof/>
                <w:rPrChange w:id="22" w:author="Bambi C" w:date="2022-08-09T17:32:00Z">
                  <w:rPr>
                    <w:rStyle w:val="Hyperlink"/>
                    <w:iCs w:val="0"/>
                    <w:noProof/>
                  </w:rPr>
                </w:rPrChange>
              </w:rPr>
              <w:t>2</w:t>
            </w:r>
            <w:r w:rsidR="003F0674" w:rsidRPr="003F0674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="003F0674" w:rsidRPr="003F0674">
              <w:rPr>
                <w:rStyle w:val="Hyperlink"/>
                <w:i w:val="0"/>
                <w:noProof/>
                <w:rPrChange w:id="23" w:author="Bambi C" w:date="2022-08-09T17:32:00Z">
                  <w:rPr>
                    <w:rStyle w:val="Hyperlink"/>
                    <w:iCs w:val="0"/>
                    <w:noProof/>
                  </w:rPr>
                </w:rPrChange>
              </w:rPr>
              <w:t>Introduction</w:t>
            </w:r>
            <w:r w:rsidR="003F0674" w:rsidRPr="003F0674">
              <w:rPr>
                <w:i w:val="0"/>
                <w:noProof/>
                <w:webHidden/>
                <w:rPrChange w:id="24" w:author="Bambi C" w:date="2022-08-09T17:32:00Z">
                  <w:rPr>
                    <w:iCs w:val="0"/>
                    <w:noProof/>
                    <w:webHidden/>
                  </w:rPr>
                </w:rPrChange>
              </w:rPr>
              <w:tab/>
            </w:r>
            <w:r w:rsidR="003F0674" w:rsidRPr="003F0674">
              <w:rPr>
                <w:i w:val="0"/>
                <w:noProof/>
                <w:webHidden/>
                <w:rPrChange w:id="25" w:author="Bambi C" w:date="2022-08-09T17:32:00Z">
                  <w:rPr>
                    <w:iCs w:val="0"/>
                    <w:noProof/>
                    <w:webHidden/>
                  </w:rPr>
                </w:rPrChange>
              </w:rPr>
              <w:fldChar w:fldCharType="begin"/>
            </w:r>
            <w:r w:rsidR="003F0674" w:rsidRPr="003F0674">
              <w:rPr>
                <w:i w:val="0"/>
                <w:noProof/>
                <w:webHidden/>
                <w:rPrChange w:id="26" w:author="Bambi C" w:date="2022-08-09T17:32:00Z">
                  <w:rPr>
                    <w:iCs w:val="0"/>
                    <w:noProof/>
                    <w:webHidden/>
                  </w:rPr>
                </w:rPrChange>
              </w:rPr>
              <w:instrText xml:space="preserve"> PAGEREF _Toc110958764 \h </w:instrText>
            </w:r>
          </w:ins>
          <w:r w:rsidR="003F0674" w:rsidRPr="00F52064">
            <w:rPr>
              <w:i w:val="0"/>
              <w:noProof/>
              <w:webHidden/>
            </w:rPr>
          </w:r>
          <w:r w:rsidR="003F0674" w:rsidRPr="003F0674">
            <w:rPr>
              <w:i w:val="0"/>
              <w:noProof/>
              <w:webHidden/>
              <w:rPrChange w:id="27" w:author="Bambi C" w:date="2022-08-09T17:32:00Z">
                <w:rPr>
                  <w:iCs w:val="0"/>
                  <w:noProof/>
                  <w:webHidden/>
                </w:rPr>
              </w:rPrChange>
            </w:rPr>
            <w:fldChar w:fldCharType="separate"/>
          </w:r>
          <w:ins w:id="28" w:author="Bambi C" w:date="2022-08-09T17:32:00Z">
            <w:r w:rsidR="003F0674" w:rsidRPr="003F0674">
              <w:rPr>
                <w:i w:val="0"/>
                <w:noProof/>
                <w:webHidden/>
                <w:rPrChange w:id="29" w:author="Bambi C" w:date="2022-08-09T17:32:00Z">
                  <w:rPr>
                    <w:iCs w:val="0"/>
                    <w:noProof/>
                    <w:webHidden/>
                  </w:rPr>
                </w:rPrChange>
              </w:rPr>
              <w:t>2</w:t>
            </w:r>
            <w:r w:rsidR="003F0674" w:rsidRPr="003F0674">
              <w:rPr>
                <w:i w:val="0"/>
                <w:noProof/>
                <w:webHidden/>
                <w:rPrChange w:id="30" w:author="Bambi C" w:date="2022-08-09T17:32:00Z">
                  <w:rPr>
                    <w:iCs w:val="0"/>
                    <w:noProof/>
                    <w:webHidden/>
                  </w:rPr>
                </w:rPrChange>
              </w:rPr>
              <w:fldChar w:fldCharType="end"/>
            </w:r>
            <w:r w:rsidR="003F0674" w:rsidRPr="003F0674">
              <w:rPr>
                <w:rStyle w:val="Hyperlink"/>
                <w:i w:val="0"/>
                <w:noProof/>
                <w:rPrChange w:id="31" w:author="Bambi C" w:date="2022-08-09T17:32:00Z">
                  <w:rPr>
                    <w:rStyle w:val="Hyperlink"/>
                    <w:iCs w:val="0"/>
                    <w:noProof/>
                  </w:rPr>
                </w:rPrChange>
              </w:rPr>
              <w:fldChar w:fldCharType="end"/>
            </w:r>
          </w:ins>
        </w:p>
        <w:p w14:paraId="21EF7B18" w14:textId="031D4505" w:rsidR="003F0674" w:rsidRPr="003F0674" w:rsidRDefault="003F0674">
          <w:pPr>
            <w:pStyle w:val="TOC1"/>
            <w:rPr>
              <w:ins w:id="32" w:author="Bambi C" w:date="2022-08-09T17:32:00Z"/>
              <w:rFonts w:cstheme="minorBidi"/>
              <w:b w:val="0"/>
              <w:bCs w:val="0"/>
              <w:i w:val="0"/>
              <w:noProof/>
            </w:rPr>
          </w:pPr>
          <w:ins w:id="33" w:author="Bambi C" w:date="2022-08-09T17:32:00Z">
            <w:r w:rsidRPr="003F0674">
              <w:rPr>
                <w:rStyle w:val="Hyperlink"/>
                <w:i w:val="0"/>
                <w:noProof/>
                <w:rPrChange w:id="34" w:author="Bambi C" w:date="2022-08-09T17:32:00Z">
                  <w:rPr>
                    <w:rStyle w:val="Hyperlink"/>
                    <w:iCs w:val="0"/>
                    <w:noProof/>
                  </w:rPr>
                </w:rPrChange>
              </w:rPr>
              <w:fldChar w:fldCharType="begin"/>
            </w:r>
            <w:r w:rsidRPr="003F0674">
              <w:rPr>
                <w:rStyle w:val="Hyperlink"/>
                <w:i w:val="0"/>
                <w:noProof/>
                <w:rPrChange w:id="35" w:author="Bambi C" w:date="2022-08-09T17:32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3F0674">
              <w:rPr>
                <w:i w:val="0"/>
                <w:noProof/>
                <w:rPrChange w:id="36" w:author="Bambi C" w:date="2022-08-09T17:32:00Z">
                  <w:rPr>
                    <w:iCs w:val="0"/>
                    <w:noProof/>
                  </w:rPr>
                </w:rPrChange>
              </w:rPr>
              <w:instrText>HYPERLINK \l "_Toc110958765"</w:instrText>
            </w:r>
            <w:r w:rsidRPr="003F0674">
              <w:rPr>
                <w:rStyle w:val="Hyperlink"/>
                <w:i w:val="0"/>
                <w:noProof/>
                <w:rPrChange w:id="37" w:author="Bambi C" w:date="2022-08-09T17:32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3F0674">
              <w:rPr>
                <w:rStyle w:val="Hyperlink"/>
                <w:i w:val="0"/>
                <w:noProof/>
                <w:rPrChange w:id="38" w:author="Bambi C" w:date="2022-08-09T17:32:00Z">
                  <w:rPr>
                    <w:rStyle w:val="Hyperlink"/>
                    <w:iCs w:val="0"/>
                    <w:noProof/>
                  </w:rPr>
                </w:rPrChange>
              </w:rPr>
              <w:fldChar w:fldCharType="separate"/>
            </w:r>
            <w:r w:rsidRPr="003F0674">
              <w:rPr>
                <w:rStyle w:val="Hyperlink"/>
                <w:i w:val="0"/>
                <w:noProof/>
                <w:rPrChange w:id="39" w:author="Bambi C" w:date="2022-08-09T17:32:00Z">
                  <w:rPr>
                    <w:rStyle w:val="Hyperlink"/>
                    <w:iCs w:val="0"/>
                    <w:noProof/>
                  </w:rPr>
                </w:rPrChange>
              </w:rPr>
              <w:t>3</w:t>
            </w:r>
            <w:r w:rsidRPr="003F0674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3F0674">
              <w:rPr>
                <w:rStyle w:val="Hyperlink"/>
                <w:i w:val="0"/>
                <w:noProof/>
                <w:rPrChange w:id="40" w:author="Bambi C" w:date="2022-08-09T17:32:00Z">
                  <w:rPr>
                    <w:rStyle w:val="Hyperlink"/>
                    <w:iCs w:val="0"/>
                    <w:noProof/>
                  </w:rPr>
                </w:rPrChange>
              </w:rPr>
              <w:t>My system information</w:t>
            </w:r>
            <w:r w:rsidRPr="003F0674">
              <w:rPr>
                <w:i w:val="0"/>
                <w:noProof/>
                <w:webHidden/>
                <w:rPrChange w:id="41" w:author="Bambi C" w:date="2022-08-09T17:32:00Z">
                  <w:rPr>
                    <w:iCs w:val="0"/>
                    <w:noProof/>
                    <w:webHidden/>
                  </w:rPr>
                </w:rPrChange>
              </w:rPr>
              <w:tab/>
            </w:r>
            <w:r w:rsidRPr="003F0674">
              <w:rPr>
                <w:i w:val="0"/>
                <w:noProof/>
                <w:webHidden/>
                <w:rPrChange w:id="42" w:author="Bambi C" w:date="2022-08-09T17:32:00Z">
                  <w:rPr>
                    <w:iCs w:val="0"/>
                    <w:noProof/>
                    <w:webHidden/>
                  </w:rPr>
                </w:rPrChange>
              </w:rPr>
              <w:fldChar w:fldCharType="begin"/>
            </w:r>
            <w:r w:rsidRPr="003F0674">
              <w:rPr>
                <w:i w:val="0"/>
                <w:noProof/>
                <w:webHidden/>
                <w:rPrChange w:id="43" w:author="Bambi C" w:date="2022-08-09T17:32:00Z">
                  <w:rPr>
                    <w:iCs w:val="0"/>
                    <w:noProof/>
                    <w:webHidden/>
                  </w:rPr>
                </w:rPrChange>
              </w:rPr>
              <w:instrText xml:space="preserve"> PAGEREF _Toc110958765 \h </w:instrText>
            </w:r>
          </w:ins>
          <w:r w:rsidRPr="00F52064">
            <w:rPr>
              <w:i w:val="0"/>
              <w:noProof/>
              <w:webHidden/>
            </w:rPr>
          </w:r>
          <w:r w:rsidRPr="003F0674">
            <w:rPr>
              <w:i w:val="0"/>
              <w:noProof/>
              <w:webHidden/>
              <w:rPrChange w:id="44" w:author="Bambi C" w:date="2022-08-09T17:32:00Z">
                <w:rPr>
                  <w:iCs w:val="0"/>
                  <w:noProof/>
                  <w:webHidden/>
                </w:rPr>
              </w:rPrChange>
            </w:rPr>
            <w:fldChar w:fldCharType="separate"/>
          </w:r>
          <w:ins w:id="45" w:author="Bambi C" w:date="2022-08-09T17:32:00Z">
            <w:r w:rsidRPr="003F0674">
              <w:rPr>
                <w:i w:val="0"/>
                <w:noProof/>
                <w:webHidden/>
                <w:rPrChange w:id="46" w:author="Bambi C" w:date="2022-08-09T17:32:00Z">
                  <w:rPr>
                    <w:iCs w:val="0"/>
                    <w:noProof/>
                    <w:webHidden/>
                  </w:rPr>
                </w:rPrChange>
              </w:rPr>
              <w:t>2</w:t>
            </w:r>
            <w:r w:rsidRPr="003F0674">
              <w:rPr>
                <w:i w:val="0"/>
                <w:noProof/>
                <w:webHidden/>
                <w:rPrChange w:id="47" w:author="Bambi C" w:date="2022-08-09T17:32:00Z">
                  <w:rPr>
                    <w:iCs w:val="0"/>
                    <w:noProof/>
                    <w:webHidden/>
                  </w:rPr>
                </w:rPrChange>
              </w:rPr>
              <w:fldChar w:fldCharType="end"/>
            </w:r>
            <w:r w:rsidRPr="003F0674">
              <w:rPr>
                <w:rStyle w:val="Hyperlink"/>
                <w:i w:val="0"/>
                <w:noProof/>
                <w:rPrChange w:id="48" w:author="Bambi C" w:date="2022-08-09T17:32:00Z">
                  <w:rPr>
                    <w:rStyle w:val="Hyperlink"/>
                    <w:iCs w:val="0"/>
                    <w:noProof/>
                  </w:rPr>
                </w:rPrChange>
              </w:rPr>
              <w:fldChar w:fldCharType="end"/>
            </w:r>
          </w:ins>
        </w:p>
        <w:p w14:paraId="7B5202C2" w14:textId="27073C53" w:rsidR="003F0674" w:rsidRPr="003F0674" w:rsidRDefault="003F0674">
          <w:pPr>
            <w:pStyle w:val="TOC2"/>
            <w:tabs>
              <w:tab w:val="left" w:pos="800"/>
              <w:tab w:val="right" w:leader="dot" w:pos="9350"/>
            </w:tabs>
            <w:rPr>
              <w:ins w:id="49" w:author="Bambi C" w:date="2022-08-09T17:32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50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"_Toc110958766"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3.1</w:t>
            </w:r>
            <w:r w:rsidRPr="003F06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Operating system (OS)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_Toc110958766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51" w:author="Bambi C" w:date="2022-08-09T17:32:00Z">
            <w:r w:rsidRPr="003F0674">
              <w:rPr>
                <w:iCs/>
                <w:noProof/>
                <w:webHidden/>
              </w:rPr>
              <w:t>2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1440D1C7" w14:textId="5AD56837" w:rsidR="003F0674" w:rsidRPr="003F0674" w:rsidRDefault="003F0674">
          <w:pPr>
            <w:pStyle w:val="TOC2"/>
            <w:tabs>
              <w:tab w:val="left" w:pos="800"/>
              <w:tab w:val="right" w:leader="dot" w:pos="9350"/>
            </w:tabs>
            <w:rPr>
              <w:ins w:id="52" w:author="Bambi C" w:date="2022-08-09T17:32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53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"_Toc110958767"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3.2</w:t>
            </w:r>
            <w:r w:rsidRPr="003F06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Console application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_Toc110958767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54" w:author="Bambi C" w:date="2022-08-09T17:32:00Z">
            <w:r w:rsidRPr="003F0674">
              <w:rPr>
                <w:iCs/>
                <w:noProof/>
                <w:webHidden/>
              </w:rPr>
              <w:t>3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15BC782B" w14:textId="23600DBF" w:rsidR="003F0674" w:rsidRPr="003F0674" w:rsidRDefault="003F0674">
          <w:pPr>
            <w:pStyle w:val="TOC2"/>
            <w:tabs>
              <w:tab w:val="left" w:pos="800"/>
              <w:tab w:val="right" w:leader="dot" w:pos="9350"/>
            </w:tabs>
            <w:rPr>
              <w:ins w:id="55" w:author="Bambi C" w:date="2022-08-09T17:32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56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"_Toc110958768"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3.3</w:t>
            </w:r>
            <w:r w:rsidRPr="003F06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Shell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_Toc110958768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57" w:author="Bambi C" w:date="2022-08-09T17:32:00Z">
            <w:r w:rsidRPr="003F0674">
              <w:rPr>
                <w:iCs/>
                <w:noProof/>
                <w:webHidden/>
              </w:rPr>
              <w:t>3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7A5AB7EC" w14:textId="3B36481C" w:rsidR="003F0674" w:rsidRPr="003F0674" w:rsidRDefault="003F0674">
          <w:pPr>
            <w:pStyle w:val="TOC2"/>
            <w:tabs>
              <w:tab w:val="left" w:pos="800"/>
              <w:tab w:val="right" w:leader="dot" w:pos="9350"/>
            </w:tabs>
            <w:rPr>
              <w:ins w:id="58" w:author="Bambi C" w:date="2022-08-09T17:32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59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"_Toc110958769"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3.4</w:t>
            </w:r>
            <w:r w:rsidRPr="003F06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Python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_Toc110958769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60" w:author="Bambi C" w:date="2022-08-09T17:32:00Z">
            <w:r w:rsidRPr="003F0674">
              <w:rPr>
                <w:iCs/>
                <w:noProof/>
                <w:webHidden/>
              </w:rPr>
              <w:t>3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054EE2AE" w14:textId="04E43EB5" w:rsidR="003F0674" w:rsidRPr="003F0674" w:rsidRDefault="003F0674">
          <w:pPr>
            <w:pStyle w:val="TOC2"/>
            <w:tabs>
              <w:tab w:val="left" w:pos="800"/>
              <w:tab w:val="right" w:leader="dot" w:pos="9350"/>
            </w:tabs>
            <w:rPr>
              <w:ins w:id="61" w:author="Bambi C" w:date="2022-08-09T17:32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62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"_Toc110958770"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3.5</w:t>
            </w:r>
            <w:r w:rsidRPr="003F06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Integrated Development Environment (IDE)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_Toc110958770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63" w:author="Bambi C" w:date="2022-08-09T17:32:00Z">
            <w:r w:rsidRPr="003F0674">
              <w:rPr>
                <w:iCs/>
                <w:noProof/>
                <w:webHidden/>
              </w:rPr>
              <w:t>3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3E5AF01F" w14:textId="00883A2E" w:rsidR="003F0674" w:rsidRPr="003F0674" w:rsidRDefault="003F0674">
          <w:pPr>
            <w:pStyle w:val="TOC2"/>
            <w:tabs>
              <w:tab w:val="left" w:pos="800"/>
              <w:tab w:val="right" w:leader="dot" w:pos="9350"/>
            </w:tabs>
            <w:rPr>
              <w:ins w:id="64" w:author="Bambi C" w:date="2022-08-09T17:32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65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"_Toc110958771"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3.6</w:t>
            </w:r>
            <w:r w:rsidRPr="003F06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Directory / File path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_Toc110958771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66" w:author="Bambi C" w:date="2022-08-09T17:32:00Z">
            <w:r w:rsidRPr="003F0674">
              <w:rPr>
                <w:iCs/>
                <w:noProof/>
                <w:webHidden/>
              </w:rPr>
              <w:t>3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41BAB6F8" w14:textId="5FDD09C5" w:rsidR="003F0674" w:rsidRPr="003F0674" w:rsidRDefault="003F0674">
          <w:pPr>
            <w:pStyle w:val="TOC1"/>
            <w:rPr>
              <w:ins w:id="67" w:author="Bambi C" w:date="2022-08-09T17:32:00Z"/>
              <w:rFonts w:cstheme="minorBidi"/>
              <w:b w:val="0"/>
              <w:bCs w:val="0"/>
              <w:i w:val="0"/>
              <w:noProof/>
            </w:rPr>
          </w:pPr>
          <w:ins w:id="68" w:author="Bambi C" w:date="2022-08-09T17:32:00Z">
            <w:r w:rsidRPr="003F0674">
              <w:rPr>
                <w:rStyle w:val="Hyperlink"/>
                <w:i w:val="0"/>
                <w:noProof/>
                <w:rPrChange w:id="69" w:author="Bambi C" w:date="2022-08-09T17:32:00Z">
                  <w:rPr>
                    <w:rStyle w:val="Hyperlink"/>
                    <w:iCs w:val="0"/>
                    <w:noProof/>
                  </w:rPr>
                </w:rPrChange>
              </w:rPr>
              <w:fldChar w:fldCharType="begin"/>
            </w:r>
            <w:r w:rsidRPr="003F0674">
              <w:rPr>
                <w:rStyle w:val="Hyperlink"/>
                <w:i w:val="0"/>
                <w:noProof/>
                <w:rPrChange w:id="70" w:author="Bambi C" w:date="2022-08-09T17:32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3F0674">
              <w:rPr>
                <w:i w:val="0"/>
                <w:noProof/>
                <w:rPrChange w:id="71" w:author="Bambi C" w:date="2022-08-09T17:32:00Z">
                  <w:rPr>
                    <w:iCs w:val="0"/>
                    <w:noProof/>
                  </w:rPr>
                </w:rPrChange>
              </w:rPr>
              <w:instrText>HYPERLINK \l "_Toc110958772"</w:instrText>
            </w:r>
            <w:r w:rsidRPr="003F0674">
              <w:rPr>
                <w:rStyle w:val="Hyperlink"/>
                <w:i w:val="0"/>
                <w:noProof/>
                <w:rPrChange w:id="72" w:author="Bambi C" w:date="2022-08-09T17:32:00Z">
                  <w:rPr>
                    <w:rStyle w:val="Hyperlink"/>
                    <w:iCs w:val="0"/>
                    <w:noProof/>
                  </w:rPr>
                </w:rPrChange>
              </w:rPr>
              <w:instrText xml:space="preserve"> </w:instrText>
            </w:r>
            <w:r w:rsidRPr="003F0674">
              <w:rPr>
                <w:rStyle w:val="Hyperlink"/>
                <w:i w:val="0"/>
                <w:noProof/>
                <w:rPrChange w:id="73" w:author="Bambi C" w:date="2022-08-09T17:32:00Z">
                  <w:rPr>
                    <w:rStyle w:val="Hyperlink"/>
                    <w:noProof/>
                  </w:rPr>
                </w:rPrChange>
              </w:rPr>
              <w:fldChar w:fldCharType="separate"/>
            </w:r>
            <w:r w:rsidRPr="003F0674">
              <w:rPr>
                <w:rStyle w:val="Hyperlink"/>
                <w:i w:val="0"/>
                <w:noProof/>
                <w:rPrChange w:id="74" w:author="Bambi C" w:date="2022-08-09T17:32:00Z">
                  <w:rPr>
                    <w:rStyle w:val="Hyperlink"/>
                    <w:iCs w:val="0"/>
                    <w:noProof/>
                  </w:rPr>
                </w:rPrChange>
              </w:rPr>
              <w:t>4</w:t>
            </w:r>
            <w:r w:rsidRPr="003F0674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3F0674">
              <w:rPr>
                <w:rStyle w:val="Hyperlink"/>
                <w:i w:val="0"/>
                <w:noProof/>
                <w:rPrChange w:id="75" w:author="Bambi C" w:date="2022-08-09T17:32:00Z">
                  <w:rPr>
                    <w:rStyle w:val="Hyperlink"/>
                    <w:noProof/>
                  </w:rPr>
                </w:rPrChange>
              </w:rPr>
              <w:t>Module assignment</w:t>
            </w:r>
            <w:r w:rsidRPr="003F0674">
              <w:rPr>
                <w:i w:val="0"/>
                <w:noProof/>
                <w:webHidden/>
                <w:rPrChange w:id="76" w:author="Bambi C" w:date="2022-08-09T17:32:00Z">
                  <w:rPr>
                    <w:noProof/>
                    <w:webHidden/>
                  </w:rPr>
                </w:rPrChange>
              </w:rPr>
              <w:tab/>
            </w:r>
            <w:r w:rsidRPr="003F0674">
              <w:rPr>
                <w:i w:val="0"/>
                <w:noProof/>
                <w:webHidden/>
                <w:rPrChange w:id="77" w:author="Bambi C" w:date="2022-08-09T17:32:00Z">
                  <w:rPr>
                    <w:noProof/>
                    <w:webHidden/>
                  </w:rPr>
                </w:rPrChange>
              </w:rPr>
              <w:fldChar w:fldCharType="begin"/>
            </w:r>
            <w:r w:rsidRPr="003F0674">
              <w:rPr>
                <w:i w:val="0"/>
                <w:noProof/>
                <w:webHidden/>
                <w:rPrChange w:id="78" w:author="Bambi C" w:date="2022-08-09T17:32:00Z">
                  <w:rPr>
                    <w:noProof/>
                    <w:webHidden/>
                  </w:rPr>
                </w:rPrChange>
              </w:rPr>
              <w:instrText xml:space="preserve"> PAGEREF _Toc110958772 \h </w:instrText>
            </w:r>
          </w:ins>
          <w:r w:rsidRPr="00F52064">
            <w:rPr>
              <w:i w:val="0"/>
              <w:noProof/>
              <w:webHidden/>
            </w:rPr>
          </w:r>
          <w:r w:rsidRPr="003F0674">
            <w:rPr>
              <w:i w:val="0"/>
              <w:noProof/>
              <w:webHidden/>
              <w:rPrChange w:id="79" w:author="Bambi C" w:date="2022-08-09T17:32:00Z">
                <w:rPr>
                  <w:noProof/>
                  <w:webHidden/>
                </w:rPr>
              </w:rPrChange>
            </w:rPr>
            <w:fldChar w:fldCharType="separate"/>
          </w:r>
          <w:ins w:id="80" w:author="Bambi C" w:date="2022-08-09T17:32:00Z">
            <w:r w:rsidRPr="003F0674">
              <w:rPr>
                <w:i w:val="0"/>
                <w:noProof/>
                <w:webHidden/>
                <w:rPrChange w:id="81" w:author="Bambi C" w:date="2022-08-09T17:32:00Z">
                  <w:rPr>
                    <w:noProof/>
                    <w:webHidden/>
                  </w:rPr>
                </w:rPrChange>
              </w:rPr>
              <w:t>4</w:t>
            </w:r>
            <w:r w:rsidRPr="003F0674">
              <w:rPr>
                <w:i w:val="0"/>
                <w:noProof/>
                <w:webHidden/>
                <w:rPrChange w:id="82" w:author="Bambi C" w:date="2022-08-09T17:32:00Z">
                  <w:rPr>
                    <w:noProof/>
                    <w:webHidden/>
                  </w:rPr>
                </w:rPrChange>
              </w:rPr>
              <w:fldChar w:fldCharType="end"/>
            </w:r>
            <w:r w:rsidRPr="003F0674">
              <w:rPr>
                <w:rStyle w:val="Hyperlink"/>
                <w:i w:val="0"/>
                <w:noProof/>
                <w:rPrChange w:id="83" w:author="Bambi C" w:date="2022-08-09T17:32:00Z">
                  <w:rPr>
                    <w:rStyle w:val="Hyperlink"/>
                    <w:noProof/>
                  </w:rPr>
                </w:rPrChange>
              </w:rPr>
              <w:fldChar w:fldCharType="end"/>
            </w:r>
          </w:ins>
        </w:p>
        <w:p w14:paraId="330A1C8A" w14:textId="69A33094" w:rsidR="003F0674" w:rsidRPr="003F0674" w:rsidRDefault="003F0674">
          <w:pPr>
            <w:pStyle w:val="TOC2"/>
            <w:tabs>
              <w:tab w:val="left" w:pos="800"/>
              <w:tab w:val="right" w:leader="dot" w:pos="9350"/>
            </w:tabs>
            <w:rPr>
              <w:ins w:id="84" w:author="Bambi C" w:date="2022-08-09T17:32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85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"_Toc110958773"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4.1</w:t>
            </w:r>
            <w:r w:rsidRPr="003F06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Requirements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_Toc110958773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86" w:author="Bambi C" w:date="2022-08-09T17:32:00Z">
            <w:r w:rsidRPr="003F0674">
              <w:rPr>
                <w:iCs/>
                <w:noProof/>
                <w:webHidden/>
              </w:rPr>
              <w:t>4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25F5A8CF" w14:textId="18395A75" w:rsidR="003F0674" w:rsidRPr="003F0674" w:rsidRDefault="003F0674">
          <w:pPr>
            <w:pStyle w:val="TOC3"/>
            <w:tabs>
              <w:tab w:val="left" w:pos="1200"/>
              <w:tab w:val="right" w:leader="dot" w:pos="9350"/>
            </w:tabs>
            <w:rPr>
              <w:ins w:id="87" w:author="Bambi C" w:date="2022-08-09T17:32:00Z"/>
              <w:rFonts w:cstheme="minorBidi"/>
              <w:iCs/>
              <w:noProof/>
              <w:sz w:val="24"/>
              <w:szCs w:val="24"/>
            </w:rPr>
          </w:pPr>
          <w:ins w:id="88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"_Toc110958774"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4.1.1</w:t>
            </w:r>
            <w:r w:rsidRPr="003F06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Out of scope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_Toc110958774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89" w:author="Bambi C" w:date="2022-08-09T17:32:00Z">
            <w:r w:rsidRPr="003F0674">
              <w:rPr>
                <w:iCs/>
                <w:noProof/>
                <w:webHidden/>
              </w:rPr>
              <w:t>5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5C59DC66" w14:textId="2988B6B4" w:rsidR="003F0674" w:rsidRPr="003F0674" w:rsidRDefault="003F0674">
          <w:pPr>
            <w:pStyle w:val="TOC3"/>
            <w:tabs>
              <w:tab w:val="left" w:pos="1200"/>
              <w:tab w:val="right" w:leader="dot" w:pos="9350"/>
            </w:tabs>
            <w:rPr>
              <w:ins w:id="90" w:author="Bambi C" w:date="2022-08-09T17:32:00Z"/>
              <w:rFonts w:cstheme="minorBidi"/>
              <w:iCs/>
              <w:noProof/>
              <w:sz w:val="24"/>
              <w:szCs w:val="24"/>
            </w:rPr>
          </w:pPr>
          <w:ins w:id="91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"_Toc110958775"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4.1.2</w:t>
            </w:r>
            <w:r w:rsidRPr="003F06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Lessons learned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_Toc110958775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92" w:author="Bambi C" w:date="2022-08-09T17:32:00Z">
            <w:r w:rsidRPr="003F0674">
              <w:rPr>
                <w:iCs/>
                <w:noProof/>
                <w:webHidden/>
              </w:rPr>
              <w:t>5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7E690EAA" w14:textId="1DDE2828" w:rsidR="003F0674" w:rsidRPr="003F0674" w:rsidRDefault="003F0674">
          <w:pPr>
            <w:pStyle w:val="TOC2"/>
            <w:tabs>
              <w:tab w:val="left" w:pos="800"/>
              <w:tab w:val="right" w:leader="dot" w:pos="9350"/>
            </w:tabs>
            <w:rPr>
              <w:ins w:id="93" w:author="Bambi C" w:date="2022-08-09T17:32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94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"_Toc110958776"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4.2</w:t>
            </w:r>
            <w:r w:rsidRPr="003F06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Design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_Toc110958776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95" w:author="Bambi C" w:date="2022-08-09T17:32:00Z">
            <w:r w:rsidRPr="003F0674">
              <w:rPr>
                <w:iCs/>
                <w:noProof/>
                <w:webHidden/>
              </w:rPr>
              <w:t>5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1F649941" w14:textId="55F430FA" w:rsidR="003F0674" w:rsidRPr="003F0674" w:rsidRDefault="003F0674">
          <w:pPr>
            <w:pStyle w:val="TOC3"/>
            <w:tabs>
              <w:tab w:val="left" w:pos="1200"/>
              <w:tab w:val="right" w:leader="dot" w:pos="9350"/>
            </w:tabs>
            <w:rPr>
              <w:ins w:id="96" w:author="Bambi C" w:date="2022-08-09T17:32:00Z"/>
              <w:rFonts w:cstheme="minorBidi"/>
              <w:iCs/>
              <w:noProof/>
              <w:sz w:val="24"/>
              <w:szCs w:val="24"/>
            </w:rPr>
          </w:pPr>
          <w:ins w:id="97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"_Toc110958777"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4.2.1</w:t>
            </w:r>
            <w:r w:rsidRPr="003F06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Standard elements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_Toc110958777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98" w:author="Bambi C" w:date="2022-08-09T17:32:00Z">
            <w:r w:rsidRPr="003F0674">
              <w:rPr>
                <w:iCs/>
                <w:noProof/>
                <w:webHidden/>
              </w:rPr>
              <w:t>6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71581213" w14:textId="509BFF67" w:rsidR="003F0674" w:rsidRPr="003F0674" w:rsidRDefault="003F0674">
          <w:pPr>
            <w:pStyle w:val="TOC4"/>
            <w:tabs>
              <w:tab w:val="left" w:pos="1400"/>
              <w:tab w:val="right" w:leader="dot" w:pos="9350"/>
            </w:tabs>
            <w:rPr>
              <w:ins w:id="99" w:author="Bambi C" w:date="2022-08-09T17:32:00Z"/>
              <w:rFonts w:cstheme="minorBidi"/>
              <w:iCs/>
              <w:noProof/>
              <w:sz w:val="24"/>
              <w:szCs w:val="24"/>
            </w:rPr>
          </w:pPr>
          <w:ins w:id="100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"_Toc110958778"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4.2.1.1</w:t>
            </w:r>
            <w:r w:rsidRPr="003F06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Code style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_Toc110958778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101" w:author="Bambi C" w:date="2022-08-09T17:32:00Z">
            <w:r w:rsidRPr="003F0674">
              <w:rPr>
                <w:iCs/>
                <w:noProof/>
                <w:webHidden/>
              </w:rPr>
              <w:t>6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5ABA5D55" w14:textId="1C53EF31" w:rsidR="003F0674" w:rsidRPr="003F0674" w:rsidRDefault="003F0674">
          <w:pPr>
            <w:pStyle w:val="TOC4"/>
            <w:tabs>
              <w:tab w:val="left" w:pos="1400"/>
              <w:tab w:val="right" w:leader="dot" w:pos="9350"/>
            </w:tabs>
            <w:rPr>
              <w:ins w:id="102" w:author="Bambi C" w:date="2022-08-09T17:32:00Z"/>
              <w:rFonts w:cstheme="minorBidi"/>
              <w:iCs/>
              <w:noProof/>
              <w:sz w:val="24"/>
              <w:szCs w:val="24"/>
            </w:rPr>
          </w:pPr>
          <w:ins w:id="103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"_Toc110958779"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4.2.1.2</w:t>
            </w:r>
            <w:r w:rsidRPr="003F06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Exceptions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_Toc110958779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104" w:author="Bambi C" w:date="2022-08-09T17:32:00Z">
            <w:r w:rsidRPr="003F0674">
              <w:rPr>
                <w:iCs/>
                <w:noProof/>
                <w:webHidden/>
              </w:rPr>
              <w:t>6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3A9B7E97" w14:textId="14529A3C" w:rsidR="003F0674" w:rsidRPr="003F0674" w:rsidRDefault="003F0674">
          <w:pPr>
            <w:pStyle w:val="TOC4"/>
            <w:tabs>
              <w:tab w:val="left" w:pos="1400"/>
              <w:tab w:val="right" w:leader="dot" w:pos="9350"/>
            </w:tabs>
            <w:rPr>
              <w:ins w:id="105" w:author="Bambi C" w:date="2022-08-09T17:32:00Z"/>
              <w:rFonts w:cstheme="minorBidi"/>
              <w:iCs/>
              <w:noProof/>
              <w:sz w:val="24"/>
              <w:szCs w:val="24"/>
            </w:rPr>
          </w:pPr>
          <w:ins w:id="106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"_Toc110958780"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4.2.1.3</w:t>
            </w:r>
            <w:r w:rsidRPr="003F06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Script header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_Toc110958780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107" w:author="Bambi C" w:date="2022-08-09T17:32:00Z">
            <w:r w:rsidRPr="003F0674">
              <w:rPr>
                <w:iCs/>
                <w:noProof/>
                <w:webHidden/>
              </w:rPr>
              <w:t>6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7A54323B" w14:textId="40D97B33" w:rsidR="003F0674" w:rsidRPr="003F0674" w:rsidRDefault="003F0674">
          <w:pPr>
            <w:pStyle w:val="TOC4"/>
            <w:tabs>
              <w:tab w:val="left" w:pos="1400"/>
              <w:tab w:val="right" w:leader="dot" w:pos="9350"/>
            </w:tabs>
            <w:rPr>
              <w:ins w:id="108" w:author="Bambi C" w:date="2022-08-09T17:32:00Z"/>
              <w:rFonts w:cstheme="minorBidi"/>
              <w:iCs/>
              <w:noProof/>
              <w:sz w:val="24"/>
              <w:szCs w:val="24"/>
            </w:rPr>
          </w:pPr>
          <w:ins w:id="109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"_Toc110958781"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4.2.1.4</w:t>
            </w:r>
            <w:r w:rsidRPr="003F06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Program start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_Toc110958781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110" w:author="Bambi C" w:date="2022-08-09T17:32:00Z">
            <w:r w:rsidRPr="003F0674">
              <w:rPr>
                <w:iCs/>
                <w:noProof/>
                <w:webHidden/>
              </w:rPr>
              <w:t>6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0B17F74D" w14:textId="3BFE77EA" w:rsidR="003F0674" w:rsidRPr="003F0674" w:rsidRDefault="003F0674">
          <w:pPr>
            <w:pStyle w:val="TOC4"/>
            <w:tabs>
              <w:tab w:val="left" w:pos="1400"/>
              <w:tab w:val="right" w:leader="dot" w:pos="9350"/>
            </w:tabs>
            <w:rPr>
              <w:ins w:id="111" w:author="Bambi C" w:date="2022-08-09T17:32:00Z"/>
              <w:rFonts w:cstheme="minorBidi"/>
              <w:iCs/>
              <w:noProof/>
              <w:sz w:val="24"/>
              <w:szCs w:val="24"/>
            </w:rPr>
          </w:pPr>
          <w:ins w:id="112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"_Toc110958782"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4.2.1.5</w:t>
            </w:r>
            <w:r w:rsidRPr="003F06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Saving files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_Toc110958782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113" w:author="Bambi C" w:date="2022-08-09T17:32:00Z">
            <w:r w:rsidRPr="003F0674">
              <w:rPr>
                <w:iCs/>
                <w:noProof/>
                <w:webHidden/>
              </w:rPr>
              <w:t>7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3176EDCF" w14:textId="0BB88FD4" w:rsidR="003F0674" w:rsidRPr="003F0674" w:rsidRDefault="003F0674">
          <w:pPr>
            <w:pStyle w:val="TOC3"/>
            <w:tabs>
              <w:tab w:val="left" w:pos="1200"/>
              <w:tab w:val="right" w:leader="dot" w:pos="9350"/>
            </w:tabs>
            <w:rPr>
              <w:ins w:id="114" w:author="Bambi C" w:date="2022-08-09T17:32:00Z"/>
              <w:rFonts w:cstheme="minorBidi"/>
              <w:iCs/>
              <w:noProof/>
              <w:sz w:val="24"/>
              <w:szCs w:val="24"/>
            </w:rPr>
          </w:pPr>
          <w:ins w:id="115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"_Toc110958783"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4.2.2</w:t>
            </w:r>
            <w:r w:rsidRPr="003F06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Program architecture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_Toc110958783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116" w:author="Bambi C" w:date="2022-08-09T17:32:00Z">
            <w:r w:rsidRPr="003F0674">
              <w:rPr>
                <w:iCs/>
                <w:noProof/>
                <w:webHidden/>
              </w:rPr>
              <w:t>7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3A8DF7D0" w14:textId="456B2089" w:rsidR="003F0674" w:rsidRPr="003F0674" w:rsidRDefault="003F0674">
          <w:pPr>
            <w:pStyle w:val="TOC4"/>
            <w:tabs>
              <w:tab w:val="left" w:pos="1400"/>
              <w:tab w:val="right" w:leader="dot" w:pos="9350"/>
            </w:tabs>
            <w:rPr>
              <w:ins w:id="117" w:author="Bambi C" w:date="2022-08-09T17:32:00Z"/>
              <w:rFonts w:cstheme="minorBidi"/>
              <w:iCs/>
              <w:noProof/>
              <w:sz w:val="24"/>
              <w:szCs w:val="24"/>
            </w:rPr>
          </w:pPr>
          <w:ins w:id="118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"_Toc110958784"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4.2.2.1</w:t>
            </w:r>
            <w:r w:rsidRPr="003F06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Processing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_Toc110958784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119" w:author="Bambi C" w:date="2022-08-09T17:32:00Z">
            <w:r w:rsidRPr="003F0674">
              <w:rPr>
                <w:iCs/>
                <w:noProof/>
                <w:webHidden/>
              </w:rPr>
              <w:t>8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7368C9B1" w14:textId="10577701" w:rsidR="003F0674" w:rsidRPr="003F0674" w:rsidRDefault="003F0674">
          <w:pPr>
            <w:pStyle w:val="TOC4"/>
            <w:tabs>
              <w:tab w:val="left" w:pos="1400"/>
              <w:tab w:val="right" w:leader="dot" w:pos="9350"/>
            </w:tabs>
            <w:rPr>
              <w:ins w:id="120" w:author="Bambi C" w:date="2022-08-09T17:32:00Z"/>
              <w:rFonts w:cstheme="minorBidi"/>
              <w:iCs/>
              <w:noProof/>
              <w:sz w:val="24"/>
              <w:szCs w:val="24"/>
            </w:rPr>
          </w:pPr>
          <w:ins w:id="121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"_Toc110958785"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4.2.2.2</w:t>
            </w:r>
            <w:r w:rsidRPr="003F06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Menu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_Toc110958785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122" w:author="Bambi C" w:date="2022-08-09T17:32:00Z">
            <w:r w:rsidRPr="003F0674">
              <w:rPr>
                <w:iCs/>
                <w:noProof/>
                <w:webHidden/>
              </w:rPr>
              <w:t>10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160E710E" w14:textId="3BD2DCAF" w:rsidR="003F0674" w:rsidRPr="003F0674" w:rsidRDefault="003F0674">
          <w:pPr>
            <w:pStyle w:val="TOC4"/>
            <w:tabs>
              <w:tab w:val="left" w:pos="1400"/>
              <w:tab w:val="right" w:leader="dot" w:pos="9350"/>
            </w:tabs>
            <w:rPr>
              <w:ins w:id="123" w:author="Bambi C" w:date="2022-08-09T17:32:00Z"/>
              <w:rFonts w:cstheme="minorBidi"/>
              <w:iCs/>
              <w:noProof/>
              <w:sz w:val="24"/>
              <w:szCs w:val="24"/>
            </w:rPr>
          </w:pPr>
          <w:ins w:id="124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"_Toc110958786"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4.2.2.3</w:t>
            </w:r>
            <w:r w:rsidRPr="003F06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Menu option 1: Show current data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_Toc110958786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125" w:author="Bambi C" w:date="2022-08-09T17:32:00Z">
            <w:r w:rsidRPr="003F0674">
              <w:rPr>
                <w:iCs/>
                <w:noProof/>
                <w:webHidden/>
              </w:rPr>
              <w:t>11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4313F356" w14:textId="22F9BB4C" w:rsidR="003F0674" w:rsidRPr="003F0674" w:rsidRDefault="003F0674">
          <w:pPr>
            <w:pStyle w:val="TOC4"/>
            <w:tabs>
              <w:tab w:val="left" w:pos="1400"/>
              <w:tab w:val="right" w:leader="dot" w:pos="9350"/>
            </w:tabs>
            <w:rPr>
              <w:ins w:id="126" w:author="Bambi C" w:date="2022-08-09T17:32:00Z"/>
              <w:rFonts w:cstheme="minorBidi"/>
              <w:iCs/>
              <w:noProof/>
              <w:sz w:val="24"/>
              <w:szCs w:val="24"/>
            </w:rPr>
          </w:pPr>
          <w:ins w:id="127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"_Toc110958787"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4.2.2.4</w:t>
            </w:r>
            <w:r w:rsidRPr="003F06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Menu option 2: Add a new item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_Toc110958787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128" w:author="Bambi C" w:date="2022-08-09T17:32:00Z">
            <w:r w:rsidRPr="003F0674">
              <w:rPr>
                <w:iCs/>
                <w:noProof/>
                <w:webHidden/>
              </w:rPr>
              <w:t>14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6F6B0E7E" w14:textId="7D89C4A9" w:rsidR="003F0674" w:rsidRPr="003F0674" w:rsidRDefault="003F0674">
          <w:pPr>
            <w:pStyle w:val="TOC4"/>
            <w:tabs>
              <w:tab w:val="left" w:pos="1400"/>
              <w:tab w:val="right" w:leader="dot" w:pos="9350"/>
            </w:tabs>
            <w:rPr>
              <w:ins w:id="129" w:author="Bambi C" w:date="2022-08-09T17:32:00Z"/>
              <w:rFonts w:cstheme="minorBidi"/>
              <w:iCs/>
              <w:noProof/>
              <w:sz w:val="24"/>
              <w:szCs w:val="24"/>
            </w:rPr>
          </w:pPr>
          <w:ins w:id="130" w:author="Bambi C" w:date="2022-08-09T17:32:00Z">
            <w:r w:rsidRPr="003F0674">
              <w:rPr>
                <w:rStyle w:val="Hyperlink"/>
                <w:iCs/>
                <w:noProof/>
              </w:rPr>
              <w:lastRenderedPageBreak/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"_Toc110958788"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4.2.2.5</w:t>
            </w:r>
            <w:r w:rsidRPr="003F06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Menu option 3: Remove an existing item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_Toc110958788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131" w:author="Bambi C" w:date="2022-08-09T17:32:00Z">
            <w:r w:rsidRPr="003F0674">
              <w:rPr>
                <w:iCs/>
                <w:noProof/>
                <w:webHidden/>
              </w:rPr>
              <w:t>16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7917F952" w14:textId="45013ECB" w:rsidR="003F0674" w:rsidRPr="003F0674" w:rsidRDefault="003F0674">
          <w:pPr>
            <w:pStyle w:val="TOC4"/>
            <w:tabs>
              <w:tab w:val="left" w:pos="1400"/>
              <w:tab w:val="right" w:leader="dot" w:pos="9350"/>
            </w:tabs>
            <w:rPr>
              <w:ins w:id="132" w:author="Bambi C" w:date="2022-08-09T17:32:00Z"/>
              <w:rFonts w:cstheme="minorBidi"/>
              <w:iCs/>
              <w:noProof/>
              <w:sz w:val="24"/>
              <w:szCs w:val="24"/>
            </w:rPr>
          </w:pPr>
          <w:ins w:id="133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"_Toc110958789"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4.2.2.6</w:t>
            </w:r>
            <w:r w:rsidRPr="003F06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Menu option 4: Save data to file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_Toc110958789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134" w:author="Bambi C" w:date="2022-08-09T17:32:00Z">
            <w:r w:rsidRPr="003F0674">
              <w:rPr>
                <w:iCs/>
                <w:noProof/>
                <w:webHidden/>
              </w:rPr>
              <w:t>18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27C4C13E" w14:textId="30F5D62F" w:rsidR="003F0674" w:rsidRPr="003F0674" w:rsidRDefault="003F0674">
          <w:pPr>
            <w:pStyle w:val="TOC4"/>
            <w:tabs>
              <w:tab w:val="left" w:pos="1400"/>
              <w:tab w:val="right" w:leader="dot" w:pos="9350"/>
            </w:tabs>
            <w:rPr>
              <w:ins w:id="135" w:author="Bambi C" w:date="2022-08-09T17:32:00Z"/>
              <w:rFonts w:cstheme="minorBidi"/>
              <w:iCs/>
              <w:noProof/>
              <w:sz w:val="24"/>
              <w:szCs w:val="24"/>
            </w:rPr>
          </w:pPr>
          <w:ins w:id="136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"_Toc110958790"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4.2.2.7</w:t>
            </w:r>
            <w:r w:rsidRPr="003F06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Menu option 5: Exit program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_Toc110958790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137" w:author="Bambi C" w:date="2022-08-09T17:32:00Z">
            <w:r w:rsidRPr="003F0674">
              <w:rPr>
                <w:iCs/>
                <w:noProof/>
                <w:webHidden/>
              </w:rPr>
              <w:t>22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42362424" w14:textId="5584E6B9" w:rsidR="003F0674" w:rsidRPr="003F0674" w:rsidRDefault="003F0674">
          <w:pPr>
            <w:pStyle w:val="TOC3"/>
            <w:tabs>
              <w:tab w:val="left" w:pos="1200"/>
              <w:tab w:val="right" w:leader="dot" w:pos="9350"/>
            </w:tabs>
            <w:rPr>
              <w:ins w:id="138" w:author="Bambi C" w:date="2022-08-09T17:32:00Z"/>
              <w:rFonts w:cstheme="minorBidi"/>
              <w:iCs/>
              <w:noProof/>
              <w:sz w:val="24"/>
              <w:szCs w:val="24"/>
            </w:rPr>
          </w:pPr>
          <w:ins w:id="139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"_Toc110958791"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4.2.3</w:t>
            </w:r>
            <w:r w:rsidRPr="003F06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Proposed solution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_Toc110958791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140" w:author="Bambi C" w:date="2022-08-09T17:32:00Z">
            <w:r w:rsidRPr="003F0674">
              <w:rPr>
                <w:iCs/>
                <w:noProof/>
                <w:webHidden/>
              </w:rPr>
              <w:t>24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321550E5" w14:textId="7749D19A" w:rsidR="003F0674" w:rsidRPr="003F0674" w:rsidRDefault="003F0674">
          <w:pPr>
            <w:pStyle w:val="TOC2"/>
            <w:tabs>
              <w:tab w:val="left" w:pos="800"/>
              <w:tab w:val="right" w:leader="dot" w:pos="9350"/>
            </w:tabs>
            <w:rPr>
              <w:ins w:id="141" w:author="Bambi C" w:date="2022-08-09T17:32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142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"_Toc110958792"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4.3</w:t>
            </w:r>
            <w:r w:rsidRPr="003F06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Test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_Toc110958792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143" w:author="Bambi C" w:date="2022-08-09T17:32:00Z">
            <w:r w:rsidRPr="003F0674">
              <w:rPr>
                <w:iCs/>
                <w:noProof/>
                <w:webHidden/>
              </w:rPr>
              <w:t>28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76CD3688" w14:textId="6DD6C36C" w:rsidR="003F0674" w:rsidRPr="003F0674" w:rsidRDefault="003F0674">
          <w:pPr>
            <w:pStyle w:val="TOC3"/>
            <w:tabs>
              <w:tab w:val="left" w:pos="1200"/>
              <w:tab w:val="right" w:leader="dot" w:pos="9350"/>
            </w:tabs>
            <w:rPr>
              <w:ins w:id="144" w:author="Bambi C" w:date="2022-08-09T17:32:00Z"/>
              <w:rFonts w:cstheme="minorBidi"/>
              <w:iCs/>
              <w:noProof/>
              <w:sz w:val="24"/>
              <w:szCs w:val="24"/>
            </w:rPr>
          </w:pPr>
          <w:ins w:id="145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"_Toc110958793"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4.3.1</w:t>
            </w:r>
            <w:r w:rsidRPr="003F06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Procedure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_Toc110958793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146" w:author="Bambi C" w:date="2022-08-09T17:32:00Z">
            <w:r w:rsidRPr="003F0674">
              <w:rPr>
                <w:iCs/>
                <w:noProof/>
                <w:webHidden/>
              </w:rPr>
              <w:t>28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39B1FB57" w14:textId="059E663F" w:rsidR="003F0674" w:rsidRPr="003F0674" w:rsidRDefault="003F0674">
          <w:pPr>
            <w:pStyle w:val="TOC3"/>
            <w:tabs>
              <w:tab w:val="left" w:pos="1200"/>
              <w:tab w:val="right" w:leader="dot" w:pos="9350"/>
            </w:tabs>
            <w:rPr>
              <w:ins w:id="147" w:author="Bambi C" w:date="2022-08-09T17:32:00Z"/>
              <w:rFonts w:cstheme="minorBidi"/>
              <w:iCs/>
              <w:noProof/>
              <w:sz w:val="24"/>
              <w:szCs w:val="24"/>
            </w:rPr>
          </w:pPr>
          <w:ins w:id="148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"_Toc110958794"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4.3.2</w:t>
            </w:r>
            <w:r w:rsidRPr="003F06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Results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_Toc110958794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149" w:author="Bambi C" w:date="2022-08-09T17:32:00Z">
            <w:r w:rsidRPr="003F0674">
              <w:rPr>
                <w:iCs/>
                <w:noProof/>
                <w:webHidden/>
              </w:rPr>
              <w:t>33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7C03FCDD" w14:textId="53A1A6C4" w:rsidR="003F0674" w:rsidRPr="003F0674" w:rsidRDefault="003F0674">
          <w:pPr>
            <w:pStyle w:val="TOC2"/>
            <w:tabs>
              <w:tab w:val="left" w:pos="800"/>
              <w:tab w:val="right" w:leader="dot" w:pos="9350"/>
            </w:tabs>
            <w:rPr>
              <w:ins w:id="150" w:author="Bambi C" w:date="2022-08-09T17:32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151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"_Toc110958795"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4.4</w:t>
            </w:r>
            <w:r w:rsidRPr="003F06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Execution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_Toc110958795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152" w:author="Bambi C" w:date="2022-08-09T17:32:00Z">
            <w:r w:rsidRPr="003F0674">
              <w:rPr>
                <w:iCs/>
                <w:noProof/>
                <w:webHidden/>
              </w:rPr>
              <w:t>34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40089655" w14:textId="62B96291" w:rsidR="003F0674" w:rsidRPr="003F0674" w:rsidRDefault="003F0674">
          <w:pPr>
            <w:pStyle w:val="TOC3"/>
            <w:tabs>
              <w:tab w:val="left" w:pos="1200"/>
              <w:tab w:val="right" w:leader="dot" w:pos="9350"/>
            </w:tabs>
            <w:rPr>
              <w:ins w:id="153" w:author="Bambi C" w:date="2022-08-09T17:32:00Z"/>
              <w:rFonts w:cstheme="minorBidi"/>
              <w:iCs/>
              <w:noProof/>
              <w:sz w:val="24"/>
              <w:szCs w:val="24"/>
            </w:rPr>
          </w:pPr>
          <w:ins w:id="154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"_Toc110958796"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4.4.1</w:t>
            </w:r>
            <w:r w:rsidRPr="003F06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Terminal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_Toc110958796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155" w:author="Bambi C" w:date="2022-08-09T17:32:00Z">
            <w:r w:rsidRPr="003F0674">
              <w:rPr>
                <w:iCs/>
                <w:noProof/>
                <w:webHidden/>
              </w:rPr>
              <w:t>34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247C1206" w14:textId="241D99F5" w:rsidR="003F0674" w:rsidRPr="003F0674" w:rsidRDefault="003F0674">
          <w:pPr>
            <w:pStyle w:val="TOC3"/>
            <w:tabs>
              <w:tab w:val="left" w:pos="1200"/>
              <w:tab w:val="right" w:leader="dot" w:pos="9350"/>
            </w:tabs>
            <w:rPr>
              <w:ins w:id="156" w:author="Bambi C" w:date="2022-08-09T17:32:00Z"/>
              <w:rFonts w:cstheme="minorBidi"/>
              <w:iCs/>
              <w:noProof/>
              <w:sz w:val="24"/>
              <w:szCs w:val="24"/>
            </w:rPr>
          </w:pPr>
          <w:ins w:id="157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"_Toc110958797"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4.4.2</w:t>
            </w:r>
            <w:r w:rsidRPr="003F06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Results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_Toc110958797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158" w:author="Bambi C" w:date="2022-08-09T17:32:00Z">
            <w:r w:rsidRPr="003F0674">
              <w:rPr>
                <w:iCs/>
                <w:noProof/>
                <w:webHidden/>
              </w:rPr>
              <w:t>38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46CC2D2C" w14:textId="14401BCC" w:rsidR="003F0674" w:rsidRPr="003F0674" w:rsidRDefault="003F0674">
          <w:pPr>
            <w:pStyle w:val="TOC1"/>
            <w:rPr>
              <w:ins w:id="159" w:author="Bambi C" w:date="2022-08-09T17:32:00Z"/>
              <w:rFonts w:cstheme="minorBidi"/>
              <w:b w:val="0"/>
              <w:bCs w:val="0"/>
              <w:i w:val="0"/>
              <w:noProof/>
            </w:rPr>
          </w:pPr>
          <w:ins w:id="160" w:author="Bambi C" w:date="2022-08-09T17:32:00Z">
            <w:r w:rsidRPr="003F0674">
              <w:rPr>
                <w:rStyle w:val="Hyperlink"/>
                <w:i w:val="0"/>
                <w:noProof/>
                <w:rPrChange w:id="161" w:author="Bambi C" w:date="2022-08-09T17:32:00Z">
                  <w:rPr>
                    <w:rStyle w:val="Hyperlink"/>
                    <w:noProof/>
                  </w:rPr>
                </w:rPrChange>
              </w:rPr>
              <w:fldChar w:fldCharType="begin"/>
            </w:r>
            <w:r w:rsidRPr="003F0674">
              <w:rPr>
                <w:rStyle w:val="Hyperlink"/>
                <w:i w:val="0"/>
                <w:noProof/>
                <w:rPrChange w:id="162" w:author="Bambi C" w:date="2022-08-09T17:32:00Z">
                  <w:rPr>
                    <w:rStyle w:val="Hyperlink"/>
                    <w:noProof/>
                  </w:rPr>
                </w:rPrChange>
              </w:rPr>
              <w:instrText xml:space="preserve"> </w:instrText>
            </w:r>
            <w:r w:rsidRPr="003F0674">
              <w:rPr>
                <w:i w:val="0"/>
                <w:noProof/>
                <w:rPrChange w:id="163" w:author="Bambi C" w:date="2022-08-09T17:32:00Z">
                  <w:rPr>
                    <w:noProof/>
                  </w:rPr>
                </w:rPrChange>
              </w:rPr>
              <w:instrText>HYPERLINK \l "_Toc110958798"</w:instrText>
            </w:r>
            <w:r w:rsidRPr="003F0674">
              <w:rPr>
                <w:rStyle w:val="Hyperlink"/>
                <w:i w:val="0"/>
                <w:noProof/>
                <w:rPrChange w:id="164" w:author="Bambi C" w:date="2022-08-09T17:32:00Z">
                  <w:rPr>
                    <w:rStyle w:val="Hyperlink"/>
                    <w:noProof/>
                  </w:rPr>
                </w:rPrChange>
              </w:rPr>
              <w:instrText xml:space="preserve"> </w:instrText>
            </w:r>
            <w:r w:rsidRPr="003F0674">
              <w:rPr>
                <w:rStyle w:val="Hyperlink"/>
                <w:i w:val="0"/>
                <w:noProof/>
                <w:rPrChange w:id="165" w:author="Bambi C" w:date="2022-08-09T17:32:00Z">
                  <w:rPr>
                    <w:rStyle w:val="Hyperlink"/>
                    <w:noProof/>
                  </w:rPr>
                </w:rPrChange>
              </w:rPr>
              <w:fldChar w:fldCharType="separate"/>
            </w:r>
            <w:r w:rsidRPr="003F0674">
              <w:rPr>
                <w:rStyle w:val="Hyperlink"/>
                <w:i w:val="0"/>
                <w:noProof/>
                <w:rPrChange w:id="166" w:author="Bambi C" w:date="2022-08-09T17:32:00Z">
                  <w:rPr>
                    <w:rStyle w:val="Hyperlink"/>
                    <w:noProof/>
                  </w:rPr>
                </w:rPrChange>
              </w:rPr>
              <w:t>5</w:t>
            </w:r>
            <w:r w:rsidRPr="003F0674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3F0674">
              <w:rPr>
                <w:rStyle w:val="Hyperlink"/>
                <w:i w:val="0"/>
                <w:noProof/>
                <w:rPrChange w:id="167" w:author="Bambi C" w:date="2022-08-09T17:32:00Z">
                  <w:rPr>
                    <w:rStyle w:val="Hyperlink"/>
                    <w:noProof/>
                  </w:rPr>
                </w:rPrChange>
              </w:rPr>
              <w:t>Summary</w:t>
            </w:r>
            <w:r w:rsidRPr="003F0674">
              <w:rPr>
                <w:i w:val="0"/>
                <w:noProof/>
                <w:webHidden/>
                <w:rPrChange w:id="168" w:author="Bambi C" w:date="2022-08-09T17:32:00Z">
                  <w:rPr>
                    <w:noProof/>
                    <w:webHidden/>
                  </w:rPr>
                </w:rPrChange>
              </w:rPr>
              <w:tab/>
            </w:r>
            <w:r w:rsidRPr="003F0674">
              <w:rPr>
                <w:i w:val="0"/>
                <w:noProof/>
                <w:webHidden/>
                <w:rPrChange w:id="169" w:author="Bambi C" w:date="2022-08-09T17:32:00Z">
                  <w:rPr>
                    <w:noProof/>
                    <w:webHidden/>
                  </w:rPr>
                </w:rPrChange>
              </w:rPr>
              <w:fldChar w:fldCharType="begin"/>
            </w:r>
            <w:r w:rsidRPr="003F0674">
              <w:rPr>
                <w:i w:val="0"/>
                <w:noProof/>
                <w:webHidden/>
                <w:rPrChange w:id="170" w:author="Bambi C" w:date="2022-08-09T17:32:00Z">
                  <w:rPr>
                    <w:noProof/>
                    <w:webHidden/>
                  </w:rPr>
                </w:rPrChange>
              </w:rPr>
              <w:instrText xml:space="preserve"> PAGEREF _Toc110958798 \h </w:instrText>
            </w:r>
          </w:ins>
          <w:r w:rsidRPr="00F52064">
            <w:rPr>
              <w:i w:val="0"/>
              <w:noProof/>
              <w:webHidden/>
            </w:rPr>
          </w:r>
          <w:r w:rsidRPr="003F0674">
            <w:rPr>
              <w:i w:val="0"/>
              <w:noProof/>
              <w:webHidden/>
              <w:rPrChange w:id="171" w:author="Bambi C" w:date="2022-08-09T17:32:00Z">
                <w:rPr>
                  <w:noProof/>
                  <w:webHidden/>
                </w:rPr>
              </w:rPrChange>
            </w:rPr>
            <w:fldChar w:fldCharType="separate"/>
          </w:r>
          <w:ins w:id="172" w:author="Bambi C" w:date="2022-08-09T17:32:00Z">
            <w:r w:rsidRPr="003F0674">
              <w:rPr>
                <w:i w:val="0"/>
                <w:noProof/>
                <w:webHidden/>
                <w:rPrChange w:id="173" w:author="Bambi C" w:date="2022-08-09T17:32:00Z">
                  <w:rPr>
                    <w:noProof/>
                    <w:webHidden/>
                  </w:rPr>
                </w:rPrChange>
              </w:rPr>
              <w:t>39</w:t>
            </w:r>
            <w:r w:rsidRPr="003F0674">
              <w:rPr>
                <w:i w:val="0"/>
                <w:noProof/>
                <w:webHidden/>
                <w:rPrChange w:id="174" w:author="Bambi C" w:date="2022-08-09T17:32:00Z">
                  <w:rPr>
                    <w:noProof/>
                    <w:webHidden/>
                  </w:rPr>
                </w:rPrChange>
              </w:rPr>
              <w:fldChar w:fldCharType="end"/>
            </w:r>
            <w:r w:rsidRPr="003F0674">
              <w:rPr>
                <w:rStyle w:val="Hyperlink"/>
                <w:i w:val="0"/>
                <w:noProof/>
                <w:rPrChange w:id="175" w:author="Bambi C" w:date="2022-08-09T17:32:00Z">
                  <w:rPr>
                    <w:rStyle w:val="Hyperlink"/>
                    <w:noProof/>
                  </w:rPr>
                </w:rPrChange>
              </w:rPr>
              <w:fldChar w:fldCharType="end"/>
            </w:r>
          </w:ins>
        </w:p>
        <w:p w14:paraId="21EDC548" w14:textId="206E90FA" w:rsidR="003F0674" w:rsidRPr="003F0674" w:rsidRDefault="003F0674">
          <w:pPr>
            <w:pStyle w:val="TOC1"/>
            <w:rPr>
              <w:ins w:id="176" w:author="Bambi C" w:date="2022-08-09T17:32:00Z"/>
              <w:rFonts w:cstheme="minorBidi"/>
              <w:b w:val="0"/>
              <w:bCs w:val="0"/>
              <w:i w:val="0"/>
              <w:noProof/>
            </w:rPr>
          </w:pPr>
          <w:ins w:id="177" w:author="Bambi C" w:date="2022-08-09T17:32:00Z">
            <w:r w:rsidRPr="003F0674">
              <w:rPr>
                <w:rStyle w:val="Hyperlink"/>
                <w:i w:val="0"/>
                <w:noProof/>
                <w:rPrChange w:id="178" w:author="Bambi C" w:date="2022-08-09T17:32:00Z">
                  <w:rPr>
                    <w:rStyle w:val="Hyperlink"/>
                    <w:noProof/>
                  </w:rPr>
                </w:rPrChange>
              </w:rPr>
              <w:fldChar w:fldCharType="begin"/>
            </w:r>
            <w:r w:rsidRPr="003F0674">
              <w:rPr>
                <w:rStyle w:val="Hyperlink"/>
                <w:i w:val="0"/>
                <w:noProof/>
                <w:rPrChange w:id="179" w:author="Bambi C" w:date="2022-08-09T17:32:00Z">
                  <w:rPr>
                    <w:rStyle w:val="Hyperlink"/>
                    <w:noProof/>
                  </w:rPr>
                </w:rPrChange>
              </w:rPr>
              <w:instrText xml:space="preserve"> </w:instrText>
            </w:r>
            <w:r w:rsidRPr="003F0674">
              <w:rPr>
                <w:i w:val="0"/>
                <w:noProof/>
                <w:rPrChange w:id="180" w:author="Bambi C" w:date="2022-08-09T17:32:00Z">
                  <w:rPr>
                    <w:noProof/>
                  </w:rPr>
                </w:rPrChange>
              </w:rPr>
              <w:instrText>HYPERLINK \l "_Toc110958799"</w:instrText>
            </w:r>
            <w:r w:rsidRPr="003F0674">
              <w:rPr>
                <w:rStyle w:val="Hyperlink"/>
                <w:i w:val="0"/>
                <w:noProof/>
                <w:rPrChange w:id="181" w:author="Bambi C" w:date="2022-08-09T17:32:00Z">
                  <w:rPr>
                    <w:rStyle w:val="Hyperlink"/>
                    <w:noProof/>
                  </w:rPr>
                </w:rPrChange>
              </w:rPr>
              <w:instrText xml:space="preserve"> </w:instrText>
            </w:r>
            <w:r w:rsidRPr="003F0674">
              <w:rPr>
                <w:rStyle w:val="Hyperlink"/>
                <w:i w:val="0"/>
                <w:noProof/>
                <w:rPrChange w:id="182" w:author="Bambi C" w:date="2022-08-09T17:32:00Z">
                  <w:rPr>
                    <w:rStyle w:val="Hyperlink"/>
                    <w:noProof/>
                  </w:rPr>
                </w:rPrChange>
              </w:rPr>
              <w:fldChar w:fldCharType="separate"/>
            </w:r>
            <w:r w:rsidRPr="003F0674">
              <w:rPr>
                <w:rStyle w:val="Hyperlink"/>
                <w:i w:val="0"/>
                <w:noProof/>
                <w:rPrChange w:id="183" w:author="Bambi C" w:date="2022-08-09T17:32:00Z">
                  <w:rPr>
                    <w:rStyle w:val="Hyperlink"/>
                    <w:noProof/>
                  </w:rPr>
                </w:rPrChange>
              </w:rPr>
              <w:t>6</w:t>
            </w:r>
            <w:r w:rsidRPr="003F0674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3F0674">
              <w:rPr>
                <w:rStyle w:val="Hyperlink"/>
                <w:i w:val="0"/>
                <w:noProof/>
                <w:rPrChange w:id="184" w:author="Bambi C" w:date="2022-08-09T17:32:00Z">
                  <w:rPr>
                    <w:rStyle w:val="Hyperlink"/>
                    <w:noProof/>
                  </w:rPr>
                </w:rPrChange>
              </w:rPr>
              <w:t>References</w:t>
            </w:r>
            <w:r w:rsidRPr="003F0674">
              <w:rPr>
                <w:i w:val="0"/>
                <w:noProof/>
                <w:webHidden/>
                <w:rPrChange w:id="185" w:author="Bambi C" w:date="2022-08-09T17:32:00Z">
                  <w:rPr>
                    <w:noProof/>
                    <w:webHidden/>
                  </w:rPr>
                </w:rPrChange>
              </w:rPr>
              <w:tab/>
            </w:r>
            <w:r w:rsidRPr="003F0674">
              <w:rPr>
                <w:i w:val="0"/>
                <w:noProof/>
                <w:webHidden/>
                <w:rPrChange w:id="186" w:author="Bambi C" w:date="2022-08-09T17:32:00Z">
                  <w:rPr>
                    <w:noProof/>
                    <w:webHidden/>
                  </w:rPr>
                </w:rPrChange>
              </w:rPr>
              <w:fldChar w:fldCharType="begin"/>
            </w:r>
            <w:r w:rsidRPr="003F0674">
              <w:rPr>
                <w:i w:val="0"/>
                <w:noProof/>
                <w:webHidden/>
                <w:rPrChange w:id="187" w:author="Bambi C" w:date="2022-08-09T17:32:00Z">
                  <w:rPr>
                    <w:noProof/>
                    <w:webHidden/>
                  </w:rPr>
                </w:rPrChange>
              </w:rPr>
              <w:instrText xml:space="preserve"> PAGEREF _Toc110958799 \h </w:instrText>
            </w:r>
          </w:ins>
          <w:r w:rsidRPr="00F52064">
            <w:rPr>
              <w:i w:val="0"/>
              <w:noProof/>
              <w:webHidden/>
            </w:rPr>
          </w:r>
          <w:r w:rsidRPr="003F0674">
            <w:rPr>
              <w:i w:val="0"/>
              <w:noProof/>
              <w:webHidden/>
              <w:rPrChange w:id="188" w:author="Bambi C" w:date="2022-08-09T17:32:00Z">
                <w:rPr>
                  <w:noProof/>
                  <w:webHidden/>
                </w:rPr>
              </w:rPrChange>
            </w:rPr>
            <w:fldChar w:fldCharType="separate"/>
          </w:r>
          <w:ins w:id="189" w:author="Bambi C" w:date="2022-08-09T17:32:00Z">
            <w:r w:rsidRPr="003F0674">
              <w:rPr>
                <w:i w:val="0"/>
                <w:noProof/>
                <w:webHidden/>
                <w:rPrChange w:id="190" w:author="Bambi C" w:date="2022-08-09T17:32:00Z">
                  <w:rPr>
                    <w:noProof/>
                    <w:webHidden/>
                  </w:rPr>
                </w:rPrChange>
              </w:rPr>
              <w:t>39</w:t>
            </w:r>
            <w:r w:rsidRPr="003F0674">
              <w:rPr>
                <w:i w:val="0"/>
                <w:noProof/>
                <w:webHidden/>
                <w:rPrChange w:id="191" w:author="Bambi C" w:date="2022-08-09T17:32:00Z">
                  <w:rPr>
                    <w:noProof/>
                    <w:webHidden/>
                  </w:rPr>
                </w:rPrChange>
              </w:rPr>
              <w:fldChar w:fldCharType="end"/>
            </w:r>
            <w:r w:rsidRPr="003F0674">
              <w:rPr>
                <w:rStyle w:val="Hyperlink"/>
                <w:i w:val="0"/>
                <w:noProof/>
                <w:rPrChange w:id="192" w:author="Bambi C" w:date="2022-08-09T17:32:00Z">
                  <w:rPr>
                    <w:rStyle w:val="Hyperlink"/>
                    <w:noProof/>
                  </w:rPr>
                </w:rPrChange>
              </w:rPr>
              <w:fldChar w:fldCharType="end"/>
            </w:r>
          </w:ins>
        </w:p>
        <w:p w14:paraId="39B61BE5" w14:textId="2B126F82" w:rsidR="003F0674" w:rsidRPr="003F0674" w:rsidRDefault="003F0674">
          <w:pPr>
            <w:pStyle w:val="TOC2"/>
            <w:tabs>
              <w:tab w:val="left" w:pos="800"/>
              <w:tab w:val="right" w:leader="dot" w:pos="9350"/>
            </w:tabs>
            <w:rPr>
              <w:ins w:id="193" w:author="Bambi C" w:date="2022-08-09T17:32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194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"_Toc110958800"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6.1</w:t>
            </w:r>
            <w:r w:rsidRPr="003F06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Schema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_Toc110958800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195" w:author="Bambi C" w:date="2022-08-09T17:32:00Z">
            <w:r w:rsidRPr="003F0674">
              <w:rPr>
                <w:iCs/>
                <w:noProof/>
                <w:webHidden/>
              </w:rPr>
              <w:t>39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1A58F7A3" w14:textId="1D4FDD63" w:rsidR="003F0674" w:rsidRPr="003F0674" w:rsidRDefault="003F0674">
          <w:pPr>
            <w:pStyle w:val="TOC3"/>
            <w:tabs>
              <w:tab w:val="left" w:pos="1200"/>
              <w:tab w:val="right" w:leader="dot" w:pos="9350"/>
            </w:tabs>
            <w:rPr>
              <w:ins w:id="196" w:author="Bambi C" w:date="2022-08-09T17:32:00Z"/>
              <w:rFonts w:cstheme="minorBidi"/>
              <w:iCs/>
              <w:noProof/>
              <w:sz w:val="24"/>
              <w:szCs w:val="24"/>
            </w:rPr>
          </w:pPr>
          <w:ins w:id="197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"_Toc110958801"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6.1.1</w:t>
            </w:r>
            <w:r w:rsidRPr="003F06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Books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_Toc110958801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198" w:author="Bambi C" w:date="2022-08-09T17:32:00Z">
            <w:r w:rsidRPr="003F0674">
              <w:rPr>
                <w:iCs/>
                <w:noProof/>
                <w:webHidden/>
              </w:rPr>
              <w:t>39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6220DAB7" w14:textId="6451B25F" w:rsidR="003F0674" w:rsidRPr="003F0674" w:rsidRDefault="003F0674">
          <w:pPr>
            <w:pStyle w:val="TOC3"/>
            <w:tabs>
              <w:tab w:val="left" w:pos="1200"/>
              <w:tab w:val="right" w:leader="dot" w:pos="9350"/>
            </w:tabs>
            <w:rPr>
              <w:ins w:id="199" w:author="Bambi C" w:date="2022-08-09T17:32:00Z"/>
              <w:rFonts w:cstheme="minorBidi"/>
              <w:iCs/>
              <w:noProof/>
              <w:sz w:val="24"/>
              <w:szCs w:val="24"/>
            </w:rPr>
          </w:pPr>
          <w:ins w:id="200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"_Toc110958802"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6.1.2</w:t>
            </w:r>
            <w:r w:rsidRPr="003F0674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Websites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_Toc110958802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201" w:author="Bambi C" w:date="2022-08-09T17:32:00Z">
            <w:r w:rsidRPr="003F0674">
              <w:rPr>
                <w:iCs/>
                <w:noProof/>
                <w:webHidden/>
              </w:rPr>
              <w:t>39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217388A8" w14:textId="17B1CFFA" w:rsidR="003F0674" w:rsidRPr="003F0674" w:rsidRDefault="003F0674">
          <w:pPr>
            <w:pStyle w:val="TOC2"/>
            <w:tabs>
              <w:tab w:val="left" w:pos="800"/>
              <w:tab w:val="right" w:leader="dot" w:pos="9350"/>
            </w:tabs>
            <w:rPr>
              <w:ins w:id="202" w:author="Bambi C" w:date="2022-08-09T17:32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ins w:id="203" w:author="Bambi C" w:date="2022-08-09T17:32:00Z">
            <w:r w:rsidRPr="003F0674">
              <w:rPr>
                <w:rStyle w:val="Hyperlink"/>
                <w:iCs/>
                <w:noProof/>
              </w:rPr>
              <w:fldChar w:fldCharType="begin"/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iCs/>
                <w:noProof/>
              </w:rPr>
              <w:instrText>HYPERLINK \l "_Toc110958803"</w:instrText>
            </w:r>
            <w:r w:rsidRPr="003F0674">
              <w:rPr>
                <w:rStyle w:val="Hyperlink"/>
                <w:iCs/>
                <w:noProof/>
              </w:rPr>
              <w:instrText xml:space="preserve"> </w:instrText>
            </w:r>
            <w:r w:rsidRPr="003F0674">
              <w:rPr>
                <w:rStyle w:val="Hyperlink"/>
                <w:iCs/>
                <w:noProof/>
              </w:rPr>
              <w:fldChar w:fldCharType="separate"/>
            </w:r>
            <w:r w:rsidRPr="003F0674">
              <w:rPr>
                <w:rStyle w:val="Hyperlink"/>
                <w:iCs/>
                <w:noProof/>
              </w:rPr>
              <w:t>6.2</w:t>
            </w:r>
            <w:r w:rsidRPr="003F0674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3F0674">
              <w:rPr>
                <w:rStyle w:val="Hyperlink"/>
                <w:iCs/>
                <w:noProof/>
              </w:rPr>
              <w:t>Sources</w:t>
            </w:r>
            <w:r w:rsidRPr="003F0674">
              <w:rPr>
                <w:iCs/>
                <w:noProof/>
                <w:webHidden/>
              </w:rPr>
              <w:tab/>
            </w:r>
            <w:r w:rsidRPr="003F0674">
              <w:rPr>
                <w:iCs/>
                <w:noProof/>
                <w:webHidden/>
              </w:rPr>
              <w:fldChar w:fldCharType="begin"/>
            </w:r>
            <w:r w:rsidRPr="003F0674">
              <w:rPr>
                <w:iCs/>
                <w:noProof/>
                <w:webHidden/>
              </w:rPr>
              <w:instrText xml:space="preserve"> PAGEREF _Toc110958803 \h </w:instrText>
            </w:r>
          </w:ins>
          <w:r w:rsidRPr="003F0674">
            <w:rPr>
              <w:iCs/>
              <w:noProof/>
              <w:webHidden/>
            </w:rPr>
          </w:r>
          <w:r w:rsidRPr="003F0674">
            <w:rPr>
              <w:iCs/>
              <w:noProof/>
              <w:webHidden/>
            </w:rPr>
            <w:fldChar w:fldCharType="separate"/>
          </w:r>
          <w:ins w:id="204" w:author="Bambi C" w:date="2022-08-09T17:32:00Z">
            <w:r w:rsidRPr="003F0674">
              <w:rPr>
                <w:iCs/>
                <w:noProof/>
                <w:webHidden/>
              </w:rPr>
              <w:t>39</w:t>
            </w:r>
            <w:r w:rsidRPr="003F0674">
              <w:rPr>
                <w:iCs/>
                <w:noProof/>
                <w:webHidden/>
              </w:rPr>
              <w:fldChar w:fldCharType="end"/>
            </w:r>
            <w:r w:rsidRPr="003F0674">
              <w:rPr>
                <w:rStyle w:val="Hyperlink"/>
                <w:iCs/>
                <w:noProof/>
              </w:rPr>
              <w:fldChar w:fldCharType="end"/>
            </w:r>
          </w:ins>
        </w:p>
        <w:p w14:paraId="12B3DE45" w14:textId="684E5744" w:rsidR="00995922" w:rsidRPr="003F0674" w:rsidDel="00856A3F" w:rsidRDefault="00995922">
          <w:pPr>
            <w:pStyle w:val="TOC1"/>
            <w:rPr>
              <w:del w:id="205" w:author="Bambi C" w:date="2022-08-09T17:01:00Z"/>
              <w:rFonts w:cstheme="minorBidi"/>
              <w:b w:val="0"/>
              <w:bCs w:val="0"/>
              <w:i w:val="0"/>
              <w:noProof/>
            </w:rPr>
          </w:pPr>
          <w:del w:id="206" w:author="Bambi C" w:date="2022-08-09T17:01:00Z">
            <w:r w:rsidRPr="003F0674" w:rsidDel="00856A3F">
              <w:rPr>
                <w:rPrChange w:id="207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2</w:delText>
            </w:r>
            <w:r w:rsidRPr="003F0674" w:rsidDel="00856A3F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3F0674" w:rsidDel="00856A3F">
              <w:rPr>
                <w:rPrChange w:id="208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Introduction</w:delText>
            </w:r>
            <w:r w:rsidRPr="003F0674" w:rsidDel="00856A3F">
              <w:rPr>
                <w:i w:val="0"/>
                <w:noProof/>
                <w:webHidden/>
              </w:rPr>
              <w:tab/>
              <w:delText>2</w:delText>
            </w:r>
          </w:del>
        </w:p>
        <w:p w14:paraId="1962C646" w14:textId="2D28490E" w:rsidR="00995922" w:rsidRPr="003F0674" w:rsidDel="00856A3F" w:rsidRDefault="00995922">
          <w:pPr>
            <w:pStyle w:val="TOC1"/>
            <w:rPr>
              <w:del w:id="209" w:author="Bambi C" w:date="2022-08-09T17:01:00Z"/>
              <w:rFonts w:cstheme="minorBidi"/>
              <w:b w:val="0"/>
              <w:bCs w:val="0"/>
              <w:i w:val="0"/>
              <w:noProof/>
            </w:rPr>
          </w:pPr>
          <w:del w:id="210" w:author="Bambi C" w:date="2022-08-09T17:01:00Z">
            <w:r w:rsidRPr="003F0674" w:rsidDel="00856A3F">
              <w:rPr>
                <w:rPrChange w:id="211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3</w:delText>
            </w:r>
            <w:r w:rsidRPr="003F0674" w:rsidDel="00856A3F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3F0674" w:rsidDel="00856A3F">
              <w:rPr>
                <w:rPrChange w:id="212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My system information</w:delText>
            </w:r>
            <w:r w:rsidRPr="003F0674" w:rsidDel="00856A3F">
              <w:rPr>
                <w:i w:val="0"/>
                <w:noProof/>
                <w:webHidden/>
              </w:rPr>
              <w:tab/>
              <w:delText>2</w:delText>
            </w:r>
          </w:del>
        </w:p>
        <w:p w14:paraId="7D5D30A9" w14:textId="7982A005" w:rsidR="00995922" w:rsidRPr="003F0674" w:rsidDel="00856A3F" w:rsidRDefault="00995922">
          <w:pPr>
            <w:pStyle w:val="TOC2"/>
            <w:tabs>
              <w:tab w:val="left" w:pos="800"/>
              <w:tab w:val="right" w:leader="dot" w:pos="9350"/>
            </w:tabs>
            <w:rPr>
              <w:del w:id="213" w:author="Bambi C" w:date="2022-08-09T17:01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14" w:author="Bambi C" w:date="2022-08-09T17:01:00Z">
            <w:r w:rsidRPr="003F0674" w:rsidDel="00856A3F">
              <w:rPr>
                <w:rPrChange w:id="215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3.1</w:delText>
            </w:r>
            <w:r w:rsidRPr="003F0674" w:rsidDel="00856A3F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216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Operating system (OS)</w:delText>
            </w:r>
            <w:r w:rsidRPr="003F0674" w:rsidDel="00856A3F">
              <w:rPr>
                <w:iCs/>
                <w:noProof/>
                <w:webHidden/>
              </w:rPr>
              <w:tab/>
              <w:delText>2</w:delText>
            </w:r>
          </w:del>
        </w:p>
        <w:p w14:paraId="7B20BD4D" w14:textId="0F85CFB4" w:rsidR="00995922" w:rsidRPr="003F0674" w:rsidDel="00856A3F" w:rsidRDefault="00995922">
          <w:pPr>
            <w:pStyle w:val="TOC2"/>
            <w:tabs>
              <w:tab w:val="left" w:pos="800"/>
              <w:tab w:val="right" w:leader="dot" w:pos="9350"/>
            </w:tabs>
            <w:rPr>
              <w:del w:id="217" w:author="Bambi C" w:date="2022-08-09T17:01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18" w:author="Bambi C" w:date="2022-08-09T17:01:00Z">
            <w:r w:rsidRPr="003F0674" w:rsidDel="00856A3F">
              <w:rPr>
                <w:rPrChange w:id="219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3.2</w:delText>
            </w:r>
            <w:r w:rsidRPr="003F0674" w:rsidDel="00856A3F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220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Console application</w:delText>
            </w:r>
            <w:r w:rsidRPr="003F0674" w:rsidDel="00856A3F">
              <w:rPr>
                <w:iCs/>
                <w:noProof/>
                <w:webHidden/>
              </w:rPr>
              <w:tab/>
              <w:delText>2</w:delText>
            </w:r>
          </w:del>
        </w:p>
        <w:p w14:paraId="320B2131" w14:textId="07EE6DCA" w:rsidR="00995922" w:rsidRPr="003F0674" w:rsidDel="00856A3F" w:rsidRDefault="00995922">
          <w:pPr>
            <w:pStyle w:val="TOC2"/>
            <w:tabs>
              <w:tab w:val="left" w:pos="800"/>
              <w:tab w:val="right" w:leader="dot" w:pos="9350"/>
            </w:tabs>
            <w:rPr>
              <w:del w:id="221" w:author="Bambi C" w:date="2022-08-09T17:01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22" w:author="Bambi C" w:date="2022-08-09T17:01:00Z">
            <w:r w:rsidRPr="003F0674" w:rsidDel="00856A3F">
              <w:rPr>
                <w:rPrChange w:id="223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3.3</w:delText>
            </w:r>
            <w:r w:rsidRPr="003F0674" w:rsidDel="00856A3F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224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Shell</w:delText>
            </w:r>
            <w:r w:rsidRPr="003F0674" w:rsidDel="00856A3F">
              <w:rPr>
                <w:iCs/>
                <w:noProof/>
                <w:webHidden/>
              </w:rPr>
              <w:tab/>
              <w:delText>3</w:delText>
            </w:r>
          </w:del>
        </w:p>
        <w:p w14:paraId="70053621" w14:textId="5704E376" w:rsidR="00995922" w:rsidRPr="003F0674" w:rsidDel="00856A3F" w:rsidRDefault="00995922">
          <w:pPr>
            <w:pStyle w:val="TOC2"/>
            <w:tabs>
              <w:tab w:val="left" w:pos="800"/>
              <w:tab w:val="right" w:leader="dot" w:pos="9350"/>
            </w:tabs>
            <w:rPr>
              <w:del w:id="225" w:author="Bambi C" w:date="2022-08-09T17:01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26" w:author="Bambi C" w:date="2022-08-09T17:01:00Z">
            <w:r w:rsidRPr="003F0674" w:rsidDel="00856A3F">
              <w:rPr>
                <w:rPrChange w:id="227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3.4</w:delText>
            </w:r>
            <w:r w:rsidRPr="003F0674" w:rsidDel="00856A3F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228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Python</w:delText>
            </w:r>
            <w:r w:rsidRPr="003F0674" w:rsidDel="00856A3F">
              <w:rPr>
                <w:iCs/>
                <w:noProof/>
                <w:webHidden/>
              </w:rPr>
              <w:tab/>
              <w:delText>3</w:delText>
            </w:r>
          </w:del>
        </w:p>
        <w:p w14:paraId="12FA8E52" w14:textId="51CA4262" w:rsidR="00995922" w:rsidRPr="003F0674" w:rsidDel="00856A3F" w:rsidRDefault="00995922">
          <w:pPr>
            <w:pStyle w:val="TOC2"/>
            <w:tabs>
              <w:tab w:val="left" w:pos="800"/>
              <w:tab w:val="right" w:leader="dot" w:pos="9350"/>
            </w:tabs>
            <w:rPr>
              <w:del w:id="229" w:author="Bambi C" w:date="2022-08-09T17:01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30" w:author="Bambi C" w:date="2022-08-09T17:01:00Z">
            <w:r w:rsidRPr="003F0674" w:rsidDel="00856A3F">
              <w:rPr>
                <w:rPrChange w:id="231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3.5</w:delText>
            </w:r>
            <w:r w:rsidRPr="003F0674" w:rsidDel="00856A3F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232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Integrated Development Environment (IDE)</w:delText>
            </w:r>
            <w:r w:rsidRPr="003F0674" w:rsidDel="00856A3F">
              <w:rPr>
                <w:iCs/>
                <w:noProof/>
                <w:webHidden/>
              </w:rPr>
              <w:tab/>
              <w:delText>3</w:delText>
            </w:r>
          </w:del>
        </w:p>
        <w:p w14:paraId="31329CDB" w14:textId="33B536D5" w:rsidR="00995922" w:rsidRPr="003F0674" w:rsidDel="00856A3F" w:rsidRDefault="00995922">
          <w:pPr>
            <w:pStyle w:val="TOC2"/>
            <w:tabs>
              <w:tab w:val="left" w:pos="800"/>
              <w:tab w:val="right" w:leader="dot" w:pos="9350"/>
            </w:tabs>
            <w:rPr>
              <w:del w:id="233" w:author="Bambi C" w:date="2022-08-09T17:01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34" w:author="Bambi C" w:date="2022-08-09T17:01:00Z">
            <w:r w:rsidRPr="003F0674" w:rsidDel="00856A3F">
              <w:rPr>
                <w:rPrChange w:id="235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3.6</w:delText>
            </w:r>
            <w:r w:rsidRPr="003F0674" w:rsidDel="00856A3F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236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Directory / File path</w:delText>
            </w:r>
            <w:r w:rsidRPr="003F0674" w:rsidDel="00856A3F">
              <w:rPr>
                <w:iCs/>
                <w:noProof/>
                <w:webHidden/>
              </w:rPr>
              <w:tab/>
              <w:delText>3</w:delText>
            </w:r>
          </w:del>
        </w:p>
        <w:p w14:paraId="7DB858D1" w14:textId="1ED39A14" w:rsidR="00995922" w:rsidRPr="003F0674" w:rsidDel="00856A3F" w:rsidRDefault="00995922">
          <w:pPr>
            <w:pStyle w:val="TOC1"/>
            <w:rPr>
              <w:del w:id="237" w:author="Bambi C" w:date="2022-08-09T17:01:00Z"/>
              <w:rFonts w:cstheme="minorBidi"/>
              <w:b w:val="0"/>
              <w:bCs w:val="0"/>
              <w:i w:val="0"/>
              <w:noProof/>
            </w:rPr>
          </w:pPr>
          <w:del w:id="238" w:author="Bambi C" w:date="2022-08-09T17:01:00Z">
            <w:r w:rsidRPr="003F0674" w:rsidDel="00856A3F">
              <w:rPr>
                <w:rPrChange w:id="239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4</w:delText>
            </w:r>
            <w:r w:rsidRPr="003F0674" w:rsidDel="00856A3F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3F0674" w:rsidDel="00856A3F">
              <w:rPr>
                <w:rPrChange w:id="240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Module assignment</w:delText>
            </w:r>
            <w:r w:rsidRPr="003F0674" w:rsidDel="00856A3F">
              <w:rPr>
                <w:i w:val="0"/>
                <w:noProof/>
                <w:webHidden/>
              </w:rPr>
              <w:tab/>
              <w:delText>4</w:delText>
            </w:r>
          </w:del>
        </w:p>
        <w:p w14:paraId="24345345" w14:textId="4D6F07A2" w:rsidR="00995922" w:rsidRPr="003F0674" w:rsidDel="00856A3F" w:rsidRDefault="00995922">
          <w:pPr>
            <w:pStyle w:val="TOC2"/>
            <w:tabs>
              <w:tab w:val="left" w:pos="800"/>
              <w:tab w:val="right" w:leader="dot" w:pos="9350"/>
            </w:tabs>
            <w:rPr>
              <w:del w:id="241" w:author="Bambi C" w:date="2022-08-09T17:01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42" w:author="Bambi C" w:date="2022-08-09T17:01:00Z">
            <w:r w:rsidRPr="003F0674" w:rsidDel="00856A3F">
              <w:rPr>
                <w:rPrChange w:id="243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4.1</w:delText>
            </w:r>
            <w:r w:rsidRPr="003F0674" w:rsidDel="00856A3F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244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Requirements</w:delText>
            </w:r>
            <w:r w:rsidRPr="003F0674" w:rsidDel="00856A3F">
              <w:rPr>
                <w:iCs/>
                <w:noProof/>
                <w:webHidden/>
              </w:rPr>
              <w:tab/>
              <w:delText>4</w:delText>
            </w:r>
          </w:del>
        </w:p>
        <w:p w14:paraId="066B55F6" w14:textId="1F41966A" w:rsidR="00995922" w:rsidRPr="003F0674" w:rsidDel="00856A3F" w:rsidRDefault="00995922">
          <w:pPr>
            <w:pStyle w:val="TOC3"/>
            <w:tabs>
              <w:tab w:val="left" w:pos="1200"/>
              <w:tab w:val="right" w:leader="dot" w:pos="9350"/>
            </w:tabs>
            <w:rPr>
              <w:del w:id="245" w:author="Bambi C" w:date="2022-08-09T17:01:00Z"/>
              <w:rFonts w:cstheme="minorBidi"/>
              <w:iCs/>
              <w:noProof/>
              <w:sz w:val="24"/>
              <w:szCs w:val="24"/>
            </w:rPr>
          </w:pPr>
          <w:del w:id="246" w:author="Bambi C" w:date="2022-08-09T17:01:00Z">
            <w:r w:rsidRPr="003F0674" w:rsidDel="00856A3F">
              <w:rPr>
                <w:rPrChange w:id="247" w:author="Bambi C" w:date="2022-08-09T17:32:00Z">
                  <w:rPr>
                    <w:rStyle w:val="Hyperlink"/>
                    <w:noProof/>
                  </w:rPr>
                </w:rPrChange>
              </w:rPr>
              <w:delText>4.1.1</w:delText>
            </w:r>
            <w:r w:rsidRPr="003F0674" w:rsidDel="00856A3F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248" w:author="Bambi C" w:date="2022-08-09T17:32:00Z">
                  <w:rPr>
                    <w:rStyle w:val="Hyperlink"/>
                    <w:noProof/>
                  </w:rPr>
                </w:rPrChange>
              </w:rPr>
              <w:delText>Lessons learned</w:delText>
            </w:r>
            <w:r w:rsidRPr="003F0674" w:rsidDel="00856A3F">
              <w:rPr>
                <w:iCs/>
                <w:noProof/>
                <w:webHidden/>
              </w:rPr>
              <w:tab/>
              <w:delText>4</w:delText>
            </w:r>
          </w:del>
        </w:p>
        <w:p w14:paraId="5ECD7450" w14:textId="5CAEC35B" w:rsidR="00995922" w:rsidRPr="003F0674" w:rsidDel="00856A3F" w:rsidRDefault="00995922">
          <w:pPr>
            <w:pStyle w:val="TOC2"/>
            <w:tabs>
              <w:tab w:val="left" w:pos="800"/>
              <w:tab w:val="right" w:leader="dot" w:pos="9350"/>
            </w:tabs>
            <w:rPr>
              <w:del w:id="249" w:author="Bambi C" w:date="2022-08-09T17:01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50" w:author="Bambi C" w:date="2022-08-09T17:01:00Z">
            <w:r w:rsidRPr="003F0674" w:rsidDel="00856A3F">
              <w:rPr>
                <w:rPrChange w:id="251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4.2</w:delText>
            </w:r>
            <w:r w:rsidRPr="003F0674" w:rsidDel="00856A3F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252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Design</w:delText>
            </w:r>
            <w:r w:rsidRPr="003F0674" w:rsidDel="00856A3F">
              <w:rPr>
                <w:iCs/>
                <w:noProof/>
                <w:webHidden/>
              </w:rPr>
              <w:tab/>
              <w:delText>5</w:delText>
            </w:r>
          </w:del>
        </w:p>
        <w:p w14:paraId="0AF418E0" w14:textId="5CED2BF5" w:rsidR="00995922" w:rsidRPr="003F0674" w:rsidDel="00856A3F" w:rsidRDefault="00995922">
          <w:pPr>
            <w:pStyle w:val="TOC3"/>
            <w:tabs>
              <w:tab w:val="left" w:pos="1200"/>
              <w:tab w:val="right" w:leader="dot" w:pos="9350"/>
            </w:tabs>
            <w:rPr>
              <w:del w:id="253" w:author="Bambi C" w:date="2022-08-09T17:01:00Z"/>
              <w:rFonts w:cstheme="minorBidi"/>
              <w:iCs/>
              <w:noProof/>
              <w:sz w:val="24"/>
              <w:szCs w:val="24"/>
            </w:rPr>
          </w:pPr>
          <w:del w:id="254" w:author="Bambi C" w:date="2022-08-09T17:01:00Z">
            <w:r w:rsidRPr="003F0674" w:rsidDel="00856A3F">
              <w:rPr>
                <w:rPrChange w:id="255" w:author="Bambi C" w:date="2022-08-09T17:32:00Z">
                  <w:rPr>
                    <w:rStyle w:val="Hyperlink"/>
                    <w:noProof/>
                  </w:rPr>
                </w:rPrChange>
              </w:rPr>
              <w:delText>4.2.1</w:delText>
            </w:r>
            <w:r w:rsidRPr="003F0674" w:rsidDel="00856A3F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256" w:author="Bambi C" w:date="2022-08-09T17:32:00Z">
                  <w:rPr>
                    <w:rStyle w:val="Hyperlink"/>
                    <w:noProof/>
                  </w:rPr>
                </w:rPrChange>
              </w:rPr>
              <w:delText>Standard elements</w:delText>
            </w:r>
            <w:r w:rsidRPr="003F0674" w:rsidDel="00856A3F">
              <w:rPr>
                <w:iCs/>
                <w:noProof/>
                <w:webHidden/>
              </w:rPr>
              <w:tab/>
              <w:delText>5</w:delText>
            </w:r>
          </w:del>
        </w:p>
        <w:p w14:paraId="516B0DDC" w14:textId="091CBE96" w:rsidR="00995922" w:rsidRPr="003F0674" w:rsidDel="00856A3F" w:rsidRDefault="00995922">
          <w:pPr>
            <w:pStyle w:val="TOC4"/>
            <w:tabs>
              <w:tab w:val="left" w:pos="1400"/>
              <w:tab w:val="right" w:leader="dot" w:pos="9350"/>
            </w:tabs>
            <w:rPr>
              <w:del w:id="257" w:author="Bambi C" w:date="2022-08-09T17:01:00Z"/>
              <w:rFonts w:cstheme="minorBidi"/>
              <w:iCs/>
              <w:noProof/>
              <w:sz w:val="24"/>
              <w:szCs w:val="24"/>
            </w:rPr>
          </w:pPr>
          <w:del w:id="258" w:author="Bambi C" w:date="2022-08-09T17:01:00Z">
            <w:r w:rsidRPr="003F0674" w:rsidDel="00856A3F">
              <w:rPr>
                <w:rPrChange w:id="259" w:author="Bambi C" w:date="2022-08-09T17:32:00Z">
                  <w:rPr>
                    <w:rStyle w:val="Hyperlink"/>
                    <w:noProof/>
                  </w:rPr>
                </w:rPrChange>
              </w:rPr>
              <w:delText>4.2.1.1</w:delText>
            </w:r>
            <w:r w:rsidRPr="003F0674" w:rsidDel="00856A3F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260" w:author="Bambi C" w:date="2022-08-09T17:32:00Z">
                  <w:rPr>
                    <w:rStyle w:val="Hyperlink"/>
                    <w:noProof/>
                  </w:rPr>
                </w:rPrChange>
              </w:rPr>
              <w:delText>Code style</w:delText>
            </w:r>
            <w:r w:rsidRPr="003F0674" w:rsidDel="00856A3F">
              <w:rPr>
                <w:iCs/>
                <w:noProof/>
                <w:webHidden/>
              </w:rPr>
              <w:tab/>
              <w:delText>5</w:delText>
            </w:r>
          </w:del>
        </w:p>
        <w:p w14:paraId="12FF8B83" w14:textId="686EFCD7" w:rsidR="00995922" w:rsidRPr="003F0674" w:rsidDel="00856A3F" w:rsidRDefault="00995922">
          <w:pPr>
            <w:pStyle w:val="TOC4"/>
            <w:tabs>
              <w:tab w:val="left" w:pos="1400"/>
              <w:tab w:val="right" w:leader="dot" w:pos="9350"/>
            </w:tabs>
            <w:rPr>
              <w:del w:id="261" w:author="Bambi C" w:date="2022-08-09T17:01:00Z"/>
              <w:rFonts w:cstheme="minorBidi"/>
              <w:iCs/>
              <w:noProof/>
              <w:sz w:val="24"/>
              <w:szCs w:val="24"/>
            </w:rPr>
          </w:pPr>
          <w:del w:id="262" w:author="Bambi C" w:date="2022-08-09T17:01:00Z">
            <w:r w:rsidRPr="003F0674" w:rsidDel="00856A3F">
              <w:rPr>
                <w:rPrChange w:id="263" w:author="Bambi C" w:date="2022-08-09T17:32:00Z">
                  <w:rPr>
                    <w:rStyle w:val="Hyperlink"/>
                    <w:noProof/>
                  </w:rPr>
                </w:rPrChange>
              </w:rPr>
              <w:delText>4.2.1.2</w:delText>
            </w:r>
            <w:r w:rsidRPr="003F0674" w:rsidDel="00856A3F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264" w:author="Bambi C" w:date="2022-08-09T17:32:00Z">
                  <w:rPr>
                    <w:rStyle w:val="Hyperlink"/>
                    <w:noProof/>
                  </w:rPr>
                </w:rPrChange>
              </w:rPr>
              <w:delText>Script header</w:delText>
            </w:r>
            <w:r w:rsidRPr="003F0674" w:rsidDel="00856A3F">
              <w:rPr>
                <w:iCs/>
                <w:noProof/>
                <w:webHidden/>
              </w:rPr>
              <w:tab/>
              <w:delText>5</w:delText>
            </w:r>
          </w:del>
        </w:p>
        <w:p w14:paraId="7097EB37" w14:textId="52D142C2" w:rsidR="00995922" w:rsidRPr="003F0674" w:rsidDel="00856A3F" w:rsidRDefault="00995922">
          <w:pPr>
            <w:pStyle w:val="TOC4"/>
            <w:tabs>
              <w:tab w:val="left" w:pos="1400"/>
              <w:tab w:val="right" w:leader="dot" w:pos="9350"/>
            </w:tabs>
            <w:rPr>
              <w:del w:id="265" w:author="Bambi C" w:date="2022-08-09T17:01:00Z"/>
              <w:rFonts w:cstheme="minorBidi"/>
              <w:iCs/>
              <w:noProof/>
              <w:sz w:val="24"/>
              <w:szCs w:val="24"/>
            </w:rPr>
          </w:pPr>
          <w:del w:id="266" w:author="Bambi C" w:date="2022-08-09T17:01:00Z">
            <w:r w:rsidRPr="003F0674" w:rsidDel="00856A3F">
              <w:rPr>
                <w:rPrChange w:id="267" w:author="Bambi C" w:date="2022-08-09T17:32:00Z">
                  <w:rPr>
                    <w:rStyle w:val="Hyperlink"/>
                    <w:noProof/>
                  </w:rPr>
                </w:rPrChange>
              </w:rPr>
              <w:delText>4.2.1.3</w:delText>
            </w:r>
            <w:r w:rsidRPr="003F0674" w:rsidDel="00856A3F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268" w:author="Bambi C" w:date="2022-08-09T17:32:00Z">
                  <w:rPr>
                    <w:rStyle w:val="Hyperlink"/>
                    <w:noProof/>
                  </w:rPr>
                </w:rPrChange>
              </w:rPr>
              <w:delText>Program start</w:delText>
            </w:r>
            <w:r w:rsidRPr="003F0674" w:rsidDel="00856A3F">
              <w:rPr>
                <w:iCs/>
                <w:noProof/>
                <w:webHidden/>
              </w:rPr>
              <w:tab/>
              <w:delText>6</w:delText>
            </w:r>
          </w:del>
        </w:p>
        <w:p w14:paraId="0F2799E4" w14:textId="65BDFFBE" w:rsidR="00995922" w:rsidRPr="003F0674" w:rsidDel="00856A3F" w:rsidRDefault="00995922">
          <w:pPr>
            <w:pStyle w:val="TOC4"/>
            <w:tabs>
              <w:tab w:val="left" w:pos="1400"/>
              <w:tab w:val="right" w:leader="dot" w:pos="9350"/>
            </w:tabs>
            <w:rPr>
              <w:del w:id="269" w:author="Bambi C" w:date="2022-08-09T17:01:00Z"/>
              <w:rFonts w:cstheme="minorBidi"/>
              <w:iCs/>
              <w:noProof/>
              <w:sz w:val="24"/>
              <w:szCs w:val="24"/>
            </w:rPr>
          </w:pPr>
          <w:del w:id="270" w:author="Bambi C" w:date="2022-08-09T17:01:00Z">
            <w:r w:rsidRPr="003F0674" w:rsidDel="00856A3F">
              <w:rPr>
                <w:rPrChange w:id="271" w:author="Bambi C" w:date="2022-08-09T17:32:00Z">
                  <w:rPr>
                    <w:rStyle w:val="Hyperlink"/>
                    <w:noProof/>
                  </w:rPr>
                </w:rPrChange>
              </w:rPr>
              <w:delText>4.2.1.4</w:delText>
            </w:r>
            <w:r w:rsidRPr="003F0674" w:rsidDel="00856A3F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272" w:author="Bambi C" w:date="2022-08-09T17:32:00Z">
                  <w:rPr>
                    <w:rStyle w:val="Hyperlink"/>
                    <w:noProof/>
                  </w:rPr>
                </w:rPrChange>
              </w:rPr>
              <w:delText>Saving files</w:delText>
            </w:r>
            <w:r w:rsidRPr="003F0674" w:rsidDel="00856A3F">
              <w:rPr>
                <w:iCs/>
                <w:noProof/>
                <w:webHidden/>
              </w:rPr>
              <w:tab/>
              <w:delText>6</w:delText>
            </w:r>
          </w:del>
        </w:p>
        <w:p w14:paraId="7D476B82" w14:textId="621EB44F" w:rsidR="00995922" w:rsidRPr="003F0674" w:rsidDel="00856A3F" w:rsidRDefault="00995922">
          <w:pPr>
            <w:pStyle w:val="TOC3"/>
            <w:tabs>
              <w:tab w:val="left" w:pos="1200"/>
              <w:tab w:val="right" w:leader="dot" w:pos="9350"/>
            </w:tabs>
            <w:rPr>
              <w:del w:id="273" w:author="Bambi C" w:date="2022-08-09T17:01:00Z"/>
              <w:rFonts w:cstheme="minorBidi"/>
              <w:iCs/>
              <w:noProof/>
              <w:sz w:val="24"/>
              <w:szCs w:val="24"/>
            </w:rPr>
          </w:pPr>
          <w:del w:id="274" w:author="Bambi C" w:date="2022-08-09T17:01:00Z">
            <w:r w:rsidRPr="003F0674" w:rsidDel="00856A3F">
              <w:rPr>
                <w:rPrChange w:id="275" w:author="Bambi C" w:date="2022-08-09T17:32:00Z">
                  <w:rPr>
                    <w:rStyle w:val="Hyperlink"/>
                    <w:noProof/>
                  </w:rPr>
                </w:rPrChange>
              </w:rPr>
              <w:delText>4.2.2</w:delText>
            </w:r>
            <w:r w:rsidRPr="003F0674" w:rsidDel="00856A3F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276" w:author="Bambi C" w:date="2022-08-09T17:32:00Z">
                  <w:rPr>
                    <w:rStyle w:val="Hyperlink"/>
                    <w:noProof/>
                  </w:rPr>
                </w:rPrChange>
              </w:rPr>
              <w:delText>Program architecture</w:delText>
            </w:r>
            <w:r w:rsidRPr="003F0674" w:rsidDel="00856A3F">
              <w:rPr>
                <w:iCs/>
                <w:noProof/>
                <w:webHidden/>
              </w:rPr>
              <w:tab/>
              <w:delText>6</w:delText>
            </w:r>
          </w:del>
        </w:p>
        <w:p w14:paraId="37F45675" w14:textId="761809FC" w:rsidR="00995922" w:rsidRPr="003F0674" w:rsidDel="00856A3F" w:rsidRDefault="00995922">
          <w:pPr>
            <w:pStyle w:val="TOC4"/>
            <w:tabs>
              <w:tab w:val="left" w:pos="1400"/>
              <w:tab w:val="right" w:leader="dot" w:pos="9350"/>
            </w:tabs>
            <w:rPr>
              <w:del w:id="277" w:author="Bambi C" w:date="2022-08-09T17:01:00Z"/>
              <w:rFonts w:cstheme="minorBidi"/>
              <w:iCs/>
              <w:noProof/>
              <w:sz w:val="24"/>
              <w:szCs w:val="24"/>
            </w:rPr>
          </w:pPr>
          <w:del w:id="278" w:author="Bambi C" w:date="2022-08-09T17:01:00Z">
            <w:r w:rsidRPr="003F0674" w:rsidDel="00856A3F">
              <w:rPr>
                <w:rPrChange w:id="279" w:author="Bambi C" w:date="2022-08-09T17:32:00Z">
                  <w:rPr>
                    <w:rStyle w:val="Hyperlink"/>
                    <w:noProof/>
                  </w:rPr>
                </w:rPrChange>
              </w:rPr>
              <w:delText>4.2.2.1</w:delText>
            </w:r>
            <w:r w:rsidRPr="003F0674" w:rsidDel="00856A3F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280" w:author="Bambi C" w:date="2022-08-09T17:32:00Z">
                  <w:rPr>
                    <w:rStyle w:val="Hyperlink"/>
                    <w:noProof/>
                  </w:rPr>
                </w:rPrChange>
              </w:rPr>
              <w:delText>Menu</w:delText>
            </w:r>
            <w:r w:rsidRPr="003F0674" w:rsidDel="00856A3F">
              <w:rPr>
                <w:iCs/>
                <w:noProof/>
                <w:webHidden/>
              </w:rPr>
              <w:tab/>
              <w:delText>8</w:delText>
            </w:r>
          </w:del>
        </w:p>
        <w:p w14:paraId="33A5A6A3" w14:textId="61ED5D1F" w:rsidR="00995922" w:rsidRPr="003F0674" w:rsidDel="00856A3F" w:rsidRDefault="00995922">
          <w:pPr>
            <w:pStyle w:val="TOC4"/>
            <w:tabs>
              <w:tab w:val="left" w:pos="1400"/>
              <w:tab w:val="right" w:leader="dot" w:pos="9350"/>
            </w:tabs>
            <w:rPr>
              <w:del w:id="281" w:author="Bambi C" w:date="2022-08-09T17:01:00Z"/>
              <w:rFonts w:cstheme="minorBidi"/>
              <w:iCs/>
              <w:noProof/>
              <w:sz w:val="24"/>
              <w:szCs w:val="24"/>
            </w:rPr>
          </w:pPr>
          <w:del w:id="282" w:author="Bambi C" w:date="2022-08-09T17:01:00Z">
            <w:r w:rsidRPr="003F0674" w:rsidDel="00856A3F">
              <w:rPr>
                <w:rPrChange w:id="283" w:author="Bambi C" w:date="2022-08-09T17:32:00Z">
                  <w:rPr>
                    <w:rStyle w:val="Hyperlink"/>
                    <w:noProof/>
                  </w:rPr>
                </w:rPrChange>
              </w:rPr>
              <w:delText>4.2.2.2</w:delText>
            </w:r>
            <w:r w:rsidRPr="003F0674" w:rsidDel="00856A3F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284" w:author="Bambi C" w:date="2022-08-09T17:32:00Z">
                  <w:rPr>
                    <w:rStyle w:val="Hyperlink"/>
                    <w:noProof/>
                  </w:rPr>
                </w:rPrChange>
              </w:rPr>
              <w:delText>Add user inputs to list table</w:delText>
            </w:r>
            <w:r w:rsidRPr="003F0674" w:rsidDel="00856A3F">
              <w:rPr>
                <w:iCs/>
                <w:noProof/>
                <w:webHidden/>
              </w:rPr>
              <w:tab/>
              <w:delText>10</w:delText>
            </w:r>
          </w:del>
        </w:p>
        <w:p w14:paraId="74F696C6" w14:textId="7C2770E9" w:rsidR="00995922" w:rsidRPr="003F0674" w:rsidDel="00856A3F" w:rsidRDefault="00995922">
          <w:pPr>
            <w:pStyle w:val="TOC4"/>
            <w:tabs>
              <w:tab w:val="left" w:pos="1400"/>
              <w:tab w:val="right" w:leader="dot" w:pos="9350"/>
            </w:tabs>
            <w:rPr>
              <w:del w:id="285" w:author="Bambi C" w:date="2022-08-09T17:01:00Z"/>
              <w:rFonts w:cstheme="minorBidi"/>
              <w:iCs/>
              <w:noProof/>
              <w:sz w:val="24"/>
              <w:szCs w:val="24"/>
            </w:rPr>
          </w:pPr>
          <w:del w:id="286" w:author="Bambi C" w:date="2022-08-09T17:01:00Z">
            <w:r w:rsidRPr="003F0674" w:rsidDel="00856A3F">
              <w:rPr>
                <w:rPrChange w:id="287" w:author="Bambi C" w:date="2022-08-09T17:32:00Z">
                  <w:rPr>
                    <w:rStyle w:val="Hyperlink"/>
                    <w:noProof/>
                  </w:rPr>
                </w:rPrChange>
              </w:rPr>
              <w:delText>4.2.2.3</w:delText>
            </w:r>
            <w:r w:rsidRPr="003F0674" w:rsidDel="00856A3F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288" w:author="Bambi C" w:date="2022-08-09T17:32:00Z">
                  <w:rPr>
                    <w:rStyle w:val="Hyperlink"/>
                    <w:noProof/>
                  </w:rPr>
                </w:rPrChange>
              </w:rPr>
              <w:delText>Display list table</w:delText>
            </w:r>
            <w:r w:rsidRPr="003F0674" w:rsidDel="00856A3F">
              <w:rPr>
                <w:iCs/>
                <w:noProof/>
                <w:webHidden/>
              </w:rPr>
              <w:tab/>
              <w:delText>13</w:delText>
            </w:r>
          </w:del>
        </w:p>
        <w:p w14:paraId="330328C9" w14:textId="185750B3" w:rsidR="00995922" w:rsidRPr="003F0674" w:rsidDel="00856A3F" w:rsidRDefault="00995922">
          <w:pPr>
            <w:pStyle w:val="TOC4"/>
            <w:tabs>
              <w:tab w:val="left" w:pos="1400"/>
              <w:tab w:val="right" w:leader="dot" w:pos="9350"/>
            </w:tabs>
            <w:rPr>
              <w:del w:id="289" w:author="Bambi C" w:date="2022-08-09T17:01:00Z"/>
              <w:rFonts w:cstheme="minorBidi"/>
              <w:iCs/>
              <w:noProof/>
              <w:sz w:val="24"/>
              <w:szCs w:val="24"/>
            </w:rPr>
          </w:pPr>
          <w:del w:id="290" w:author="Bambi C" w:date="2022-08-09T17:01:00Z">
            <w:r w:rsidRPr="003F0674" w:rsidDel="00856A3F">
              <w:rPr>
                <w:rPrChange w:id="291" w:author="Bambi C" w:date="2022-08-09T17:32:00Z">
                  <w:rPr>
                    <w:rStyle w:val="Hyperlink"/>
                    <w:noProof/>
                  </w:rPr>
                </w:rPrChange>
              </w:rPr>
              <w:delText>4.2.2.4</w:delText>
            </w:r>
            <w:r w:rsidRPr="003F0674" w:rsidDel="00856A3F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292" w:author="Bambi C" w:date="2022-08-09T17:32:00Z">
                  <w:rPr>
                    <w:rStyle w:val="Hyperlink"/>
                    <w:noProof/>
                  </w:rPr>
                </w:rPrChange>
              </w:rPr>
              <w:delText>Save list table to file and exit</w:delText>
            </w:r>
            <w:r w:rsidRPr="003F0674" w:rsidDel="00856A3F">
              <w:rPr>
                <w:iCs/>
                <w:noProof/>
                <w:webHidden/>
              </w:rPr>
              <w:tab/>
              <w:delText>16</w:delText>
            </w:r>
          </w:del>
        </w:p>
        <w:p w14:paraId="1B406E6E" w14:textId="1CD72D82" w:rsidR="00995922" w:rsidRPr="003F0674" w:rsidDel="00856A3F" w:rsidRDefault="00995922">
          <w:pPr>
            <w:pStyle w:val="TOC3"/>
            <w:tabs>
              <w:tab w:val="left" w:pos="1200"/>
              <w:tab w:val="right" w:leader="dot" w:pos="9350"/>
            </w:tabs>
            <w:rPr>
              <w:del w:id="293" w:author="Bambi C" w:date="2022-08-09T17:01:00Z"/>
              <w:rFonts w:cstheme="minorBidi"/>
              <w:iCs/>
              <w:noProof/>
              <w:sz w:val="24"/>
              <w:szCs w:val="24"/>
            </w:rPr>
          </w:pPr>
          <w:del w:id="294" w:author="Bambi C" w:date="2022-08-09T17:01:00Z">
            <w:r w:rsidRPr="003F0674" w:rsidDel="00856A3F">
              <w:rPr>
                <w:rPrChange w:id="295" w:author="Bambi C" w:date="2022-08-09T17:32:00Z">
                  <w:rPr>
                    <w:rStyle w:val="Hyperlink"/>
                    <w:noProof/>
                  </w:rPr>
                </w:rPrChange>
              </w:rPr>
              <w:delText>4.2.3</w:delText>
            </w:r>
            <w:r w:rsidRPr="003F0674" w:rsidDel="00856A3F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296" w:author="Bambi C" w:date="2022-08-09T17:32:00Z">
                  <w:rPr>
                    <w:rStyle w:val="Hyperlink"/>
                    <w:noProof/>
                  </w:rPr>
                </w:rPrChange>
              </w:rPr>
              <w:delText>Proposed solution</w:delText>
            </w:r>
            <w:r w:rsidRPr="003F0674" w:rsidDel="00856A3F">
              <w:rPr>
                <w:iCs/>
                <w:noProof/>
                <w:webHidden/>
              </w:rPr>
              <w:tab/>
              <w:delText>20</w:delText>
            </w:r>
          </w:del>
        </w:p>
        <w:p w14:paraId="11D92969" w14:textId="194FFAA9" w:rsidR="00995922" w:rsidRPr="003F0674" w:rsidDel="00856A3F" w:rsidRDefault="00995922">
          <w:pPr>
            <w:pStyle w:val="TOC2"/>
            <w:tabs>
              <w:tab w:val="left" w:pos="800"/>
              <w:tab w:val="right" w:leader="dot" w:pos="9350"/>
            </w:tabs>
            <w:rPr>
              <w:del w:id="297" w:author="Bambi C" w:date="2022-08-09T17:01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298" w:author="Bambi C" w:date="2022-08-09T17:01:00Z">
            <w:r w:rsidRPr="003F0674" w:rsidDel="00856A3F">
              <w:rPr>
                <w:rPrChange w:id="299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4.3</w:delText>
            </w:r>
            <w:r w:rsidRPr="003F0674" w:rsidDel="00856A3F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300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Test</w:delText>
            </w:r>
            <w:r w:rsidRPr="003F0674" w:rsidDel="00856A3F">
              <w:rPr>
                <w:iCs/>
                <w:noProof/>
                <w:webHidden/>
              </w:rPr>
              <w:tab/>
              <w:delText>23</w:delText>
            </w:r>
          </w:del>
        </w:p>
        <w:p w14:paraId="53166481" w14:textId="767919DD" w:rsidR="00995922" w:rsidRPr="003F0674" w:rsidDel="00856A3F" w:rsidRDefault="00995922">
          <w:pPr>
            <w:pStyle w:val="TOC3"/>
            <w:tabs>
              <w:tab w:val="left" w:pos="1200"/>
              <w:tab w:val="right" w:leader="dot" w:pos="9350"/>
            </w:tabs>
            <w:rPr>
              <w:del w:id="301" w:author="Bambi C" w:date="2022-08-09T17:01:00Z"/>
              <w:rFonts w:cstheme="minorBidi"/>
              <w:iCs/>
              <w:noProof/>
              <w:sz w:val="24"/>
              <w:szCs w:val="24"/>
            </w:rPr>
          </w:pPr>
          <w:del w:id="302" w:author="Bambi C" w:date="2022-08-09T17:01:00Z">
            <w:r w:rsidRPr="003F0674" w:rsidDel="00856A3F">
              <w:rPr>
                <w:rPrChange w:id="303" w:author="Bambi C" w:date="2022-08-09T17:32:00Z">
                  <w:rPr>
                    <w:rStyle w:val="Hyperlink"/>
                    <w:noProof/>
                  </w:rPr>
                </w:rPrChange>
              </w:rPr>
              <w:delText>4.3.1</w:delText>
            </w:r>
            <w:r w:rsidRPr="003F0674" w:rsidDel="00856A3F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304" w:author="Bambi C" w:date="2022-08-09T17:32:00Z">
                  <w:rPr>
                    <w:rStyle w:val="Hyperlink"/>
                    <w:noProof/>
                  </w:rPr>
                </w:rPrChange>
              </w:rPr>
              <w:delText>Procedure</w:delText>
            </w:r>
            <w:r w:rsidRPr="003F0674" w:rsidDel="00856A3F">
              <w:rPr>
                <w:iCs/>
                <w:noProof/>
                <w:webHidden/>
              </w:rPr>
              <w:tab/>
              <w:delText>23</w:delText>
            </w:r>
          </w:del>
        </w:p>
        <w:p w14:paraId="1D1A8E05" w14:textId="347F8B36" w:rsidR="00995922" w:rsidRPr="003F0674" w:rsidDel="00856A3F" w:rsidRDefault="00995922">
          <w:pPr>
            <w:pStyle w:val="TOC3"/>
            <w:tabs>
              <w:tab w:val="left" w:pos="1200"/>
              <w:tab w:val="right" w:leader="dot" w:pos="9350"/>
            </w:tabs>
            <w:rPr>
              <w:del w:id="305" w:author="Bambi C" w:date="2022-08-09T17:01:00Z"/>
              <w:rFonts w:cstheme="minorBidi"/>
              <w:iCs/>
              <w:noProof/>
              <w:sz w:val="24"/>
              <w:szCs w:val="24"/>
            </w:rPr>
          </w:pPr>
          <w:del w:id="306" w:author="Bambi C" w:date="2022-08-09T17:01:00Z">
            <w:r w:rsidRPr="003F0674" w:rsidDel="00856A3F">
              <w:rPr>
                <w:rPrChange w:id="307" w:author="Bambi C" w:date="2022-08-09T17:32:00Z">
                  <w:rPr>
                    <w:rStyle w:val="Hyperlink"/>
                    <w:noProof/>
                  </w:rPr>
                </w:rPrChange>
              </w:rPr>
              <w:delText>4.3.2</w:delText>
            </w:r>
            <w:r w:rsidRPr="003F0674" w:rsidDel="00856A3F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308" w:author="Bambi C" w:date="2022-08-09T17:32:00Z">
                  <w:rPr>
                    <w:rStyle w:val="Hyperlink"/>
                    <w:noProof/>
                  </w:rPr>
                </w:rPrChange>
              </w:rPr>
              <w:delText>Results</w:delText>
            </w:r>
            <w:r w:rsidRPr="003F0674" w:rsidDel="00856A3F">
              <w:rPr>
                <w:iCs/>
                <w:noProof/>
                <w:webHidden/>
              </w:rPr>
              <w:tab/>
              <w:delText>29</w:delText>
            </w:r>
          </w:del>
        </w:p>
        <w:p w14:paraId="1EC71189" w14:textId="373CCFF9" w:rsidR="00995922" w:rsidRPr="003F0674" w:rsidDel="00856A3F" w:rsidRDefault="00995922">
          <w:pPr>
            <w:pStyle w:val="TOC2"/>
            <w:tabs>
              <w:tab w:val="left" w:pos="800"/>
              <w:tab w:val="right" w:leader="dot" w:pos="9350"/>
            </w:tabs>
            <w:rPr>
              <w:del w:id="309" w:author="Bambi C" w:date="2022-08-09T17:01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310" w:author="Bambi C" w:date="2022-08-09T17:01:00Z">
            <w:r w:rsidRPr="003F0674" w:rsidDel="00856A3F">
              <w:rPr>
                <w:rPrChange w:id="311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4.4</w:delText>
            </w:r>
            <w:r w:rsidRPr="003F0674" w:rsidDel="00856A3F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312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Execution</w:delText>
            </w:r>
            <w:r w:rsidRPr="003F0674" w:rsidDel="00856A3F">
              <w:rPr>
                <w:iCs/>
                <w:noProof/>
                <w:webHidden/>
              </w:rPr>
              <w:tab/>
              <w:delText>29</w:delText>
            </w:r>
          </w:del>
        </w:p>
        <w:p w14:paraId="55F885B1" w14:textId="3FC079F6" w:rsidR="00995922" w:rsidRPr="003F0674" w:rsidDel="00856A3F" w:rsidRDefault="00995922">
          <w:pPr>
            <w:pStyle w:val="TOC3"/>
            <w:tabs>
              <w:tab w:val="left" w:pos="1200"/>
              <w:tab w:val="right" w:leader="dot" w:pos="9350"/>
            </w:tabs>
            <w:rPr>
              <w:del w:id="313" w:author="Bambi C" w:date="2022-08-09T17:01:00Z"/>
              <w:rFonts w:cstheme="minorBidi"/>
              <w:iCs/>
              <w:noProof/>
              <w:sz w:val="24"/>
              <w:szCs w:val="24"/>
            </w:rPr>
          </w:pPr>
          <w:del w:id="314" w:author="Bambi C" w:date="2022-08-09T17:01:00Z">
            <w:r w:rsidRPr="003F0674" w:rsidDel="00856A3F">
              <w:rPr>
                <w:rPrChange w:id="315" w:author="Bambi C" w:date="2022-08-09T17:32:00Z">
                  <w:rPr>
                    <w:rStyle w:val="Hyperlink"/>
                    <w:noProof/>
                  </w:rPr>
                </w:rPrChange>
              </w:rPr>
              <w:delText>4.4.1</w:delText>
            </w:r>
            <w:r w:rsidRPr="003F0674" w:rsidDel="00856A3F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316" w:author="Bambi C" w:date="2022-08-09T17:32:00Z">
                  <w:rPr>
                    <w:rStyle w:val="Hyperlink"/>
                    <w:noProof/>
                  </w:rPr>
                </w:rPrChange>
              </w:rPr>
              <w:delText>Terminal</w:delText>
            </w:r>
            <w:r w:rsidRPr="003F0674" w:rsidDel="00856A3F">
              <w:rPr>
                <w:iCs/>
                <w:noProof/>
                <w:webHidden/>
              </w:rPr>
              <w:tab/>
              <w:delText>29</w:delText>
            </w:r>
          </w:del>
        </w:p>
        <w:p w14:paraId="3A2DB7BC" w14:textId="77042134" w:rsidR="00995922" w:rsidRPr="003F0674" w:rsidDel="00856A3F" w:rsidRDefault="00995922">
          <w:pPr>
            <w:pStyle w:val="TOC3"/>
            <w:tabs>
              <w:tab w:val="left" w:pos="1200"/>
              <w:tab w:val="right" w:leader="dot" w:pos="9350"/>
            </w:tabs>
            <w:rPr>
              <w:del w:id="317" w:author="Bambi C" w:date="2022-08-09T17:01:00Z"/>
              <w:rFonts w:cstheme="minorBidi"/>
              <w:iCs/>
              <w:noProof/>
              <w:sz w:val="24"/>
              <w:szCs w:val="24"/>
            </w:rPr>
          </w:pPr>
          <w:del w:id="318" w:author="Bambi C" w:date="2022-08-09T17:01:00Z">
            <w:r w:rsidRPr="003F0674" w:rsidDel="00856A3F">
              <w:rPr>
                <w:rPrChange w:id="319" w:author="Bambi C" w:date="2022-08-09T17:32:00Z">
                  <w:rPr>
                    <w:rStyle w:val="Hyperlink"/>
                    <w:noProof/>
                  </w:rPr>
                </w:rPrChange>
              </w:rPr>
              <w:delText>4.4.2</w:delText>
            </w:r>
            <w:r w:rsidRPr="003F0674" w:rsidDel="00856A3F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320" w:author="Bambi C" w:date="2022-08-09T17:32:00Z">
                  <w:rPr>
                    <w:rStyle w:val="Hyperlink"/>
                    <w:noProof/>
                  </w:rPr>
                </w:rPrChange>
              </w:rPr>
              <w:delText>Results</w:delText>
            </w:r>
            <w:r w:rsidRPr="003F0674" w:rsidDel="00856A3F">
              <w:rPr>
                <w:iCs/>
                <w:noProof/>
                <w:webHidden/>
              </w:rPr>
              <w:tab/>
              <w:delText>35</w:delText>
            </w:r>
          </w:del>
        </w:p>
        <w:p w14:paraId="06EE7860" w14:textId="12747D2E" w:rsidR="00995922" w:rsidRPr="003F0674" w:rsidDel="00856A3F" w:rsidRDefault="00995922">
          <w:pPr>
            <w:pStyle w:val="TOC1"/>
            <w:rPr>
              <w:del w:id="321" w:author="Bambi C" w:date="2022-08-09T17:01:00Z"/>
              <w:rFonts w:cstheme="minorBidi"/>
              <w:b w:val="0"/>
              <w:bCs w:val="0"/>
              <w:i w:val="0"/>
              <w:noProof/>
            </w:rPr>
          </w:pPr>
          <w:del w:id="322" w:author="Bambi C" w:date="2022-08-09T17:01:00Z">
            <w:r w:rsidRPr="003F0674" w:rsidDel="00856A3F">
              <w:rPr>
                <w:rPrChange w:id="323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5</w:delText>
            </w:r>
            <w:r w:rsidRPr="003F0674" w:rsidDel="00856A3F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3F0674" w:rsidDel="00856A3F">
              <w:rPr>
                <w:rPrChange w:id="324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Summary</w:delText>
            </w:r>
            <w:r w:rsidRPr="003F0674" w:rsidDel="00856A3F">
              <w:rPr>
                <w:i w:val="0"/>
                <w:noProof/>
                <w:webHidden/>
              </w:rPr>
              <w:tab/>
              <w:delText>35</w:delText>
            </w:r>
          </w:del>
        </w:p>
        <w:p w14:paraId="058C9C86" w14:textId="5A01200E" w:rsidR="00995922" w:rsidRPr="003F0674" w:rsidDel="00856A3F" w:rsidRDefault="00995922">
          <w:pPr>
            <w:pStyle w:val="TOC1"/>
            <w:rPr>
              <w:del w:id="325" w:author="Bambi C" w:date="2022-08-09T17:01:00Z"/>
              <w:rFonts w:cstheme="minorBidi"/>
              <w:b w:val="0"/>
              <w:bCs w:val="0"/>
              <w:i w:val="0"/>
              <w:noProof/>
            </w:rPr>
          </w:pPr>
          <w:del w:id="326" w:author="Bambi C" w:date="2022-08-09T17:01:00Z">
            <w:r w:rsidRPr="003F0674" w:rsidDel="00856A3F">
              <w:rPr>
                <w:rPrChange w:id="327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6</w:delText>
            </w:r>
            <w:r w:rsidRPr="003F0674" w:rsidDel="00856A3F">
              <w:rPr>
                <w:rFonts w:cstheme="minorBidi"/>
                <w:b w:val="0"/>
                <w:bCs w:val="0"/>
                <w:i w:val="0"/>
                <w:noProof/>
              </w:rPr>
              <w:tab/>
            </w:r>
            <w:r w:rsidRPr="003F0674" w:rsidDel="00856A3F">
              <w:rPr>
                <w:rPrChange w:id="328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References</w:delText>
            </w:r>
            <w:r w:rsidRPr="003F0674" w:rsidDel="00856A3F">
              <w:rPr>
                <w:i w:val="0"/>
                <w:noProof/>
                <w:webHidden/>
              </w:rPr>
              <w:tab/>
              <w:delText>35</w:delText>
            </w:r>
          </w:del>
        </w:p>
        <w:p w14:paraId="7E5D6325" w14:textId="1A70E719" w:rsidR="00995922" w:rsidRPr="003F0674" w:rsidDel="00856A3F" w:rsidRDefault="00995922">
          <w:pPr>
            <w:pStyle w:val="TOC2"/>
            <w:tabs>
              <w:tab w:val="left" w:pos="800"/>
              <w:tab w:val="right" w:leader="dot" w:pos="9350"/>
            </w:tabs>
            <w:rPr>
              <w:del w:id="329" w:author="Bambi C" w:date="2022-08-09T17:01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330" w:author="Bambi C" w:date="2022-08-09T17:01:00Z">
            <w:r w:rsidRPr="003F0674" w:rsidDel="00856A3F">
              <w:rPr>
                <w:rPrChange w:id="331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6.1</w:delText>
            </w:r>
            <w:r w:rsidRPr="003F0674" w:rsidDel="00856A3F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332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Schema</w:delText>
            </w:r>
            <w:r w:rsidRPr="003F0674" w:rsidDel="00856A3F">
              <w:rPr>
                <w:iCs/>
                <w:noProof/>
                <w:webHidden/>
              </w:rPr>
              <w:tab/>
              <w:delText>35</w:delText>
            </w:r>
          </w:del>
        </w:p>
        <w:p w14:paraId="5FB1718F" w14:textId="2F1764D4" w:rsidR="00995922" w:rsidRPr="003F0674" w:rsidDel="00856A3F" w:rsidRDefault="00995922">
          <w:pPr>
            <w:pStyle w:val="TOC3"/>
            <w:tabs>
              <w:tab w:val="left" w:pos="1200"/>
              <w:tab w:val="right" w:leader="dot" w:pos="9350"/>
            </w:tabs>
            <w:rPr>
              <w:del w:id="333" w:author="Bambi C" w:date="2022-08-09T17:01:00Z"/>
              <w:rFonts w:cstheme="minorBidi"/>
              <w:iCs/>
              <w:noProof/>
              <w:sz w:val="24"/>
              <w:szCs w:val="24"/>
            </w:rPr>
          </w:pPr>
          <w:del w:id="334" w:author="Bambi C" w:date="2022-08-09T17:01:00Z">
            <w:r w:rsidRPr="003F0674" w:rsidDel="00856A3F">
              <w:rPr>
                <w:rPrChange w:id="335" w:author="Bambi C" w:date="2022-08-09T17:32:00Z">
                  <w:rPr>
                    <w:rStyle w:val="Hyperlink"/>
                    <w:noProof/>
                  </w:rPr>
                </w:rPrChange>
              </w:rPr>
              <w:delText>6.1.1</w:delText>
            </w:r>
            <w:r w:rsidRPr="003F0674" w:rsidDel="00856A3F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336" w:author="Bambi C" w:date="2022-08-09T17:32:00Z">
                  <w:rPr>
                    <w:rStyle w:val="Hyperlink"/>
                    <w:noProof/>
                  </w:rPr>
                </w:rPrChange>
              </w:rPr>
              <w:delText>Books</w:delText>
            </w:r>
            <w:r w:rsidRPr="003F0674" w:rsidDel="00856A3F">
              <w:rPr>
                <w:iCs/>
                <w:noProof/>
                <w:webHidden/>
              </w:rPr>
              <w:tab/>
              <w:delText>35</w:delText>
            </w:r>
          </w:del>
        </w:p>
        <w:p w14:paraId="355E632D" w14:textId="7225099D" w:rsidR="00995922" w:rsidRPr="003F0674" w:rsidDel="00856A3F" w:rsidRDefault="00995922">
          <w:pPr>
            <w:pStyle w:val="TOC3"/>
            <w:tabs>
              <w:tab w:val="left" w:pos="1200"/>
              <w:tab w:val="right" w:leader="dot" w:pos="9350"/>
            </w:tabs>
            <w:rPr>
              <w:del w:id="337" w:author="Bambi C" w:date="2022-08-09T17:01:00Z"/>
              <w:rFonts w:cstheme="minorBidi"/>
              <w:iCs/>
              <w:noProof/>
              <w:sz w:val="24"/>
              <w:szCs w:val="24"/>
            </w:rPr>
          </w:pPr>
          <w:del w:id="338" w:author="Bambi C" w:date="2022-08-09T17:01:00Z">
            <w:r w:rsidRPr="003F0674" w:rsidDel="00856A3F">
              <w:rPr>
                <w:rPrChange w:id="339" w:author="Bambi C" w:date="2022-08-09T17:32:00Z">
                  <w:rPr>
                    <w:rStyle w:val="Hyperlink"/>
                    <w:noProof/>
                  </w:rPr>
                </w:rPrChange>
              </w:rPr>
              <w:delText>6.1.2</w:delText>
            </w:r>
            <w:r w:rsidRPr="003F0674" w:rsidDel="00856A3F">
              <w:rPr>
                <w:rFonts w:cstheme="minorBidi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340" w:author="Bambi C" w:date="2022-08-09T17:32:00Z">
                  <w:rPr>
                    <w:rStyle w:val="Hyperlink"/>
                    <w:noProof/>
                  </w:rPr>
                </w:rPrChange>
              </w:rPr>
              <w:delText>Websites</w:delText>
            </w:r>
            <w:r w:rsidRPr="003F0674" w:rsidDel="00856A3F">
              <w:rPr>
                <w:iCs/>
                <w:noProof/>
                <w:webHidden/>
              </w:rPr>
              <w:tab/>
              <w:delText>35</w:delText>
            </w:r>
          </w:del>
        </w:p>
        <w:p w14:paraId="010F823A" w14:textId="392AD214" w:rsidR="00995922" w:rsidRPr="003F0674" w:rsidDel="00856A3F" w:rsidRDefault="00995922">
          <w:pPr>
            <w:pStyle w:val="TOC2"/>
            <w:tabs>
              <w:tab w:val="left" w:pos="800"/>
              <w:tab w:val="right" w:leader="dot" w:pos="9350"/>
            </w:tabs>
            <w:rPr>
              <w:del w:id="341" w:author="Bambi C" w:date="2022-08-09T17:01:00Z"/>
              <w:rFonts w:cstheme="minorBidi"/>
              <w:b w:val="0"/>
              <w:bCs w:val="0"/>
              <w:iCs/>
              <w:noProof/>
              <w:sz w:val="24"/>
              <w:szCs w:val="24"/>
            </w:rPr>
          </w:pPr>
          <w:del w:id="342" w:author="Bambi C" w:date="2022-08-09T17:01:00Z">
            <w:r w:rsidRPr="003F0674" w:rsidDel="00856A3F">
              <w:rPr>
                <w:rPrChange w:id="343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6.2</w:delText>
            </w:r>
            <w:r w:rsidRPr="003F0674" w:rsidDel="00856A3F">
              <w:rPr>
                <w:rFonts w:cstheme="minorBidi"/>
                <w:b w:val="0"/>
                <w:bCs w:val="0"/>
                <w:iCs/>
                <w:noProof/>
                <w:sz w:val="24"/>
                <w:szCs w:val="24"/>
              </w:rPr>
              <w:tab/>
            </w:r>
            <w:r w:rsidRPr="003F0674" w:rsidDel="00856A3F">
              <w:rPr>
                <w:rPrChange w:id="344" w:author="Bambi C" w:date="2022-08-09T17:32:00Z">
                  <w:rPr>
                    <w:rStyle w:val="Hyperlink"/>
                    <w:b w:val="0"/>
                    <w:bCs w:val="0"/>
                    <w:noProof/>
                  </w:rPr>
                </w:rPrChange>
              </w:rPr>
              <w:delText>Sources</w:delText>
            </w:r>
            <w:r w:rsidRPr="003F0674" w:rsidDel="00856A3F">
              <w:rPr>
                <w:iCs/>
                <w:noProof/>
                <w:webHidden/>
              </w:rPr>
              <w:tab/>
              <w:delText>35</w:delText>
            </w:r>
          </w:del>
        </w:p>
        <w:p w14:paraId="3983AF35" w14:textId="5E85BC0C" w:rsidR="002C103A" w:rsidRPr="003F0674" w:rsidRDefault="00C04333" w:rsidP="000663EC">
          <w:r w:rsidRPr="003F0674">
            <w:rPr>
              <w:rFonts w:asciiTheme="majorHAnsi" w:eastAsiaTheme="majorEastAsia" w:hAnsiTheme="majorHAnsi" w:cstheme="majorBidi"/>
              <w:noProof/>
              <w:color w:val="363371" w:themeColor="accent2" w:themeShade="7F"/>
              <w:sz w:val="22"/>
              <w:szCs w:val="22"/>
            </w:rPr>
            <w:fldChar w:fldCharType="end"/>
          </w:r>
        </w:p>
      </w:sdtContent>
    </w:sdt>
    <w:p w14:paraId="262B1082" w14:textId="3875C9D7" w:rsidR="00AC6C3C" w:rsidRPr="003F0674" w:rsidRDefault="00AC6C3C" w:rsidP="00AC6C3C">
      <w:pPr>
        <w:pStyle w:val="Heading1"/>
      </w:pPr>
      <w:bookmarkStart w:id="345" w:name="_Toc110958764"/>
      <w:r w:rsidRPr="003F0674">
        <w:t>Introduction</w:t>
      </w:r>
      <w:bookmarkEnd w:id="345"/>
    </w:p>
    <w:p w14:paraId="22F944E2" w14:textId="758A9AD5" w:rsidR="003B183A" w:rsidRPr="00856A3F" w:rsidDel="003B183A" w:rsidRDefault="00317D17" w:rsidP="003B183A">
      <w:pPr>
        <w:rPr>
          <w:del w:id="346" w:author="Bambi C" w:date="2022-08-06T21:15:00Z"/>
        </w:rPr>
      </w:pPr>
      <w:ins w:id="347" w:author="Bambi C" w:date="2022-08-09T17:07:00Z">
        <w:r w:rsidRPr="003F0674">
          <w:t xml:space="preserve">As each weekly cycle of this course passes, it is beginning to feel like a condensed sprint cycle. </w:t>
        </w:r>
      </w:ins>
      <w:ins w:id="348" w:author="Bambi C" w:date="2022-08-09T17:11:00Z">
        <w:r w:rsidR="00266704" w:rsidRPr="003F0674">
          <w:t xml:space="preserve">Documentation has become more predictable if not less tedious. </w:t>
        </w:r>
        <w:r w:rsidR="008739C0" w:rsidRPr="003F0674">
          <w:t xml:space="preserve">Although I can usually get things to work, I have found that </w:t>
        </w:r>
      </w:ins>
      <w:ins w:id="349" w:author="Bambi C" w:date="2022-08-09T17:13:00Z">
        <w:r w:rsidR="00AB46D5" w:rsidRPr="003F0674">
          <w:t xml:space="preserve">the exercise of </w:t>
        </w:r>
      </w:ins>
      <w:ins w:id="350" w:author="Bambi C" w:date="2022-08-09T17:11:00Z">
        <w:r w:rsidR="008739C0" w:rsidRPr="003F0674">
          <w:t xml:space="preserve">documenting my </w:t>
        </w:r>
      </w:ins>
      <w:ins w:id="351" w:author="Bambi C" w:date="2022-08-09T17:13:00Z">
        <w:r w:rsidR="00AB46D5" w:rsidRPr="003F0674">
          <w:t>rationale, approach to</w:t>
        </w:r>
        <w:r w:rsidR="00AB46D5">
          <w:t xml:space="preserve"> the </w:t>
        </w:r>
        <w:r w:rsidR="007220B6">
          <w:t>assignment</w:t>
        </w:r>
        <w:r w:rsidR="00AB46D5">
          <w:t xml:space="preserve">, and program behaviors </w:t>
        </w:r>
      </w:ins>
      <w:ins w:id="352" w:author="Bambi C" w:date="2022-08-09T17:14:00Z">
        <w:r w:rsidR="00F56EF9">
          <w:t xml:space="preserve">has me feeling oddly </w:t>
        </w:r>
      </w:ins>
      <w:ins w:id="353" w:author="Bambi C" w:date="2022-08-09T17:15:00Z">
        <w:r w:rsidR="000C20AC">
          <w:t>reminiscent</w:t>
        </w:r>
      </w:ins>
      <w:ins w:id="354" w:author="Bambi C" w:date="2022-08-09T17:13:00Z">
        <w:r w:rsidR="007220B6">
          <w:t xml:space="preserve"> </w:t>
        </w:r>
      </w:ins>
    </w:p>
    <w:p w14:paraId="4EDBDD25" w14:textId="597D4C21" w:rsidR="003B183A" w:rsidRDefault="00F56EF9" w:rsidP="00AC6C3C">
      <w:pPr>
        <w:rPr>
          <w:ins w:id="355" w:author="Bambi C" w:date="2022-08-06T21:15:00Z"/>
        </w:rPr>
      </w:pPr>
      <w:ins w:id="356" w:author="Bambi C" w:date="2022-08-09T17:14:00Z">
        <w:r>
          <w:t xml:space="preserve">of </w:t>
        </w:r>
      </w:ins>
      <w:ins w:id="357" w:author="Bambi C" w:date="2022-08-09T17:15:00Z">
        <w:r w:rsidR="000C20AC">
          <w:t xml:space="preserve">my earlier life as an IT auditor. </w:t>
        </w:r>
      </w:ins>
      <w:ins w:id="358" w:author="Bambi C" w:date="2022-08-09T17:18:00Z">
        <w:r w:rsidR="003171F8">
          <w:t xml:space="preserve">Considering so much of this assignment’s code is: (1) provided </w:t>
        </w:r>
        <w:r w:rsidR="00124285">
          <w:t xml:space="preserve">as part of the assignment and (2) copied / adapted from Assignment04, </w:t>
        </w:r>
      </w:ins>
      <w:ins w:id="359" w:author="Bambi C" w:date="2022-08-09T17:19:00Z">
        <w:r w:rsidR="00E12E99">
          <w:t>I would expect to spend less time troubleshooting like I normally would.</w:t>
        </w:r>
      </w:ins>
    </w:p>
    <w:p w14:paraId="6AE080BA" w14:textId="2E020BD4" w:rsidR="00216DE9" w:rsidRPr="00216DE9" w:rsidRDefault="00216DE9" w:rsidP="003B183A">
      <w:pPr>
        <w:jc w:val="right"/>
      </w:pPr>
      <w:r w:rsidRPr="00216DE9">
        <w:t>[</w:t>
      </w:r>
      <w:r w:rsidRPr="000663EC">
        <w:fldChar w:fldCharType="begin"/>
      </w:r>
      <w:r w:rsidRPr="000663EC">
        <w:instrText xml:space="preserve"> REF _Ref108280728 \h  \* MERGEFORMAT </w:instrText>
      </w:r>
      <w:r w:rsidRPr="000663EC">
        <w:fldChar w:fldCharType="separate"/>
      </w:r>
      <w:r w:rsidR="00941E87" w:rsidRPr="002C103A">
        <w:t>Table of Contents</w:t>
      </w:r>
      <w:r w:rsidRPr="000663EC">
        <w:fldChar w:fldCharType="end"/>
      </w:r>
      <w:r w:rsidRPr="000663EC">
        <w:t>]</w:t>
      </w:r>
    </w:p>
    <w:p w14:paraId="11409E85" w14:textId="7467BCF7" w:rsidR="00C268DE" w:rsidRDefault="003401C0" w:rsidP="00B22B01">
      <w:pPr>
        <w:pStyle w:val="Heading1"/>
      </w:pPr>
      <w:bookmarkStart w:id="360" w:name="_Toc110958765"/>
      <w:r>
        <w:t>My s</w:t>
      </w:r>
      <w:r w:rsidR="00057C0A">
        <w:t>ystem information</w:t>
      </w:r>
      <w:bookmarkEnd w:id="360"/>
    </w:p>
    <w:p w14:paraId="5BCDCC66" w14:textId="77777777" w:rsidR="00CC74EC" w:rsidRDefault="00254FB7" w:rsidP="00254FB7">
      <w:r>
        <w:t xml:space="preserve">I do not </w:t>
      </w:r>
      <w:r w:rsidR="006642BF">
        <w:t xml:space="preserve">expect </w:t>
      </w:r>
      <w:r>
        <w:t xml:space="preserve">to include this information in every assignment. The purpose of including this information is to serve as a reference documentation for future needs (e.g., troubleshooting). </w:t>
      </w:r>
    </w:p>
    <w:p w14:paraId="6A2E29EF" w14:textId="10031462" w:rsidR="00254FB7" w:rsidRDefault="00254FB7" w:rsidP="00254FB7">
      <w:r>
        <w:t>Where applicable, the information below will be updated after significant system component version updates, and the addition of new or replacement of existing system components</w:t>
      </w:r>
      <w:r w:rsidR="00C056A1">
        <w:t xml:space="preserve"> (i.e., deltas from this information will be recorded)</w:t>
      </w:r>
      <w:r>
        <w:t>.</w:t>
      </w:r>
    </w:p>
    <w:p w14:paraId="6131ABCC" w14:textId="3205AC7E" w:rsidR="00B572AC" w:rsidRPr="00254FB7" w:rsidRDefault="00B572AC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344A2B1A" w14:textId="049234D7" w:rsidR="0041059E" w:rsidRDefault="00057C0A" w:rsidP="000663EC">
      <w:pPr>
        <w:pStyle w:val="Heading2"/>
      </w:pPr>
      <w:bookmarkStart w:id="361" w:name="_Toc108273499"/>
      <w:bookmarkStart w:id="362" w:name="_Toc108274758"/>
      <w:bookmarkStart w:id="363" w:name="_Toc108277463"/>
      <w:bookmarkStart w:id="364" w:name="_Toc108277505"/>
      <w:bookmarkStart w:id="365" w:name="_Toc108277558"/>
      <w:bookmarkStart w:id="366" w:name="_Toc108277622"/>
      <w:bookmarkStart w:id="367" w:name="_Toc108277656"/>
      <w:bookmarkStart w:id="368" w:name="_Toc108277691"/>
      <w:bookmarkStart w:id="369" w:name="_Toc108277794"/>
      <w:bookmarkStart w:id="370" w:name="_Toc108278125"/>
      <w:bookmarkStart w:id="371" w:name="_Toc108281122"/>
      <w:bookmarkStart w:id="372" w:name="_Toc108284779"/>
      <w:bookmarkStart w:id="373" w:name="_Toc108540065"/>
      <w:bookmarkStart w:id="374" w:name="_Toc108540104"/>
      <w:bookmarkStart w:id="375" w:name="_Toc110958766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r>
        <w:t>Operating system (OS)</w:t>
      </w:r>
      <w:bookmarkEnd w:id="375"/>
    </w:p>
    <w:p w14:paraId="18676294" w14:textId="7A7AD3E3" w:rsidR="00BC2B9B" w:rsidRPr="000663EC" w:rsidRDefault="00BC2B9B" w:rsidP="000663EC">
      <w:pPr>
        <w:rPr>
          <w:b/>
          <w:bCs/>
        </w:rPr>
      </w:pPr>
      <w:r w:rsidRPr="000663EC">
        <w:rPr>
          <w:b/>
          <w:bCs/>
        </w:rPr>
        <w:lastRenderedPageBreak/>
        <w:t>macOS Monterey version 12.4</w:t>
      </w:r>
    </w:p>
    <w:p w14:paraId="3FD6D8CD" w14:textId="3051683F" w:rsidR="00BC2B9B" w:rsidRPr="00687DC6" w:rsidRDefault="008B572F" w:rsidP="000663EC">
      <w:pPr>
        <w:keepNext/>
        <w:rPr>
          <w:i/>
          <w:iCs w:val="0"/>
        </w:rPr>
      </w:pPr>
      <w:r w:rsidRPr="00687DC6">
        <w:rPr>
          <w:i/>
          <w:iCs w:val="0"/>
        </w:rPr>
        <w:t xml:space="preserve">For more information, refer to A01-RSar.docx </w:t>
      </w:r>
      <w:r w:rsidR="00687DC6" w:rsidRPr="00687DC6">
        <w:rPr>
          <w:i/>
          <w:iCs w:val="0"/>
        </w:rPr>
        <w:t>–</w:t>
      </w:r>
      <w:r w:rsidRPr="00687DC6">
        <w:rPr>
          <w:i/>
          <w:iCs w:val="0"/>
        </w:rPr>
        <w:t xml:space="preserve"> </w:t>
      </w:r>
      <w:r w:rsidR="00687DC6" w:rsidRPr="00687DC6">
        <w:rPr>
          <w:i/>
          <w:iCs w:val="0"/>
        </w:rPr>
        <w:t>Section 3.1</w:t>
      </w:r>
      <w:r w:rsidR="00575EE2">
        <w:rPr>
          <w:i/>
          <w:iCs w:val="0"/>
        </w:rPr>
        <w:t>.</w:t>
      </w:r>
    </w:p>
    <w:p w14:paraId="77E203C8" w14:textId="3A23D591" w:rsidR="00B572AC" w:rsidRPr="00B572AC" w:rsidRDefault="00B572AC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3719990B" w14:textId="56C8C1EA" w:rsidR="0041059E" w:rsidRDefault="005B60D1" w:rsidP="000663EC">
      <w:pPr>
        <w:pStyle w:val="Heading2"/>
      </w:pPr>
      <w:bookmarkStart w:id="376" w:name="_Toc110958767"/>
      <w:r>
        <w:t>Console application</w:t>
      </w:r>
      <w:bookmarkEnd w:id="376"/>
    </w:p>
    <w:p w14:paraId="5FBEB6AE" w14:textId="54EADA24" w:rsidR="004D0014" w:rsidRPr="000663EC" w:rsidRDefault="004D0014" w:rsidP="0041059E">
      <w:pPr>
        <w:rPr>
          <w:b/>
          <w:bCs/>
        </w:rPr>
      </w:pPr>
      <w:r w:rsidRPr="000663EC">
        <w:rPr>
          <w:b/>
          <w:bCs/>
        </w:rPr>
        <w:t>Terminal version 2.12.7 (445)</w:t>
      </w:r>
    </w:p>
    <w:p w14:paraId="4320D0B8" w14:textId="5022DA4F" w:rsidR="00303FFD" w:rsidRPr="00687DC6" w:rsidRDefault="00687DC6" w:rsidP="000663EC">
      <w:pPr>
        <w:keepNext/>
        <w:rPr>
          <w:i/>
          <w:iCs w:val="0"/>
        </w:rPr>
      </w:pPr>
      <w:r w:rsidRPr="00687DC6">
        <w:rPr>
          <w:i/>
          <w:iCs w:val="0"/>
        </w:rPr>
        <w:t>For more information, refer to A01-RSar.docx – Section 3.</w:t>
      </w:r>
      <w:r>
        <w:rPr>
          <w:i/>
          <w:iCs w:val="0"/>
        </w:rPr>
        <w:t>2</w:t>
      </w:r>
      <w:r w:rsidR="00575EE2">
        <w:rPr>
          <w:i/>
          <w:iCs w:val="0"/>
        </w:rPr>
        <w:t>.</w:t>
      </w:r>
    </w:p>
    <w:p w14:paraId="5AF0ACEA" w14:textId="78A189AC" w:rsidR="00DF37E3" w:rsidRDefault="00DF37E3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57327022" w14:textId="77777777" w:rsidR="002F392E" w:rsidRPr="00DF37E3" w:rsidRDefault="002F392E" w:rsidP="000663EC">
      <w:pPr>
        <w:jc w:val="right"/>
      </w:pPr>
    </w:p>
    <w:p w14:paraId="6ED38D6D" w14:textId="11FE2D27" w:rsidR="00494783" w:rsidRDefault="00057C0A" w:rsidP="00494783">
      <w:pPr>
        <w:pStyle w:val="Heading2"/>
      </w:pPr>
      <w:bookmarkStart w:id="377" w:name="_Toc110958768"/>
      <w:r>
        <w:t>Shell</w:t>
      </w:r>
      <w:bookmarkEnd w:id="377"/>
    </w:p>
    <w:p w14:paraId="547608D4" w14:textId="631EDE00" w:rsidR="006500AD" w:rsidRPr="000663EC" w:rsidRDefault="006500AD" w:rsidP="006500AD">
      <w:pPr>
        <w:rPr>
          <w:b/>
          <w:bCs/>
        </w:rPr>
      </w:pPr>
      <w:proofErr w:type="spellStart"/>
      <w:r w:rsidRPr="000663EC">
        <w:rPr>
          <w:b/>
          <w:bCs/>
        </w:rPr>
        <w:t>zsh</w:t>
      </w:r>
      <w:proofErr w:type="spellEnd"/>
      <w:r w:rsidR="00A5031A" w:rsidRPr="000663EC">
        <w:rPr>
          <w:b/>
          <w:bCs/>
        </w:rPr>
        <w:t xml:space="preserve"> version 5.9</w:t>
      </w:r>
    </w:p>
    <w:p w14:paraId="5B47F781" w14:textId="314BE3C4" w:rsidR="00644905" w:rsidRPr="00687DC6" w:rsidRDefault="00687DC6" w:rsidP="000663EC">
      <w:pPr>
        <w:keepNext/>
        <w:rPr>
          <w:i/>
          <w:iCs w:val="0"/>
        </w:rPr>
      </w:pPr>
      <w:r w:rsidRPr="00687DC6">
        <w:rPr>
          <w:i/>
          <w:iCs w:val="0"/>
        </w:rPr>
        <w:t>For more information, refer to A01-RSar.docx – Section 3.</w:t>
      </w:r>
      <w:r>
        <w:rPr>
          <w:i/>
          <w:iCs w:val="0"/>
        </w:rPr>
        <w:t>3</w:t>
      </w:r>
      <w:r w:rsidR="00575EE2">
        <w:rPr>
          <w:i/>
          <w:iCs w:val="0"/>
        </w:rPr>
        <w:t>.</w:t>
      </w:r>
    </w:p>
    <w:p w14:paraId="5C15A4CC" w14:textId="6C802456" w:rsidR="00DF37E3" w:rsidRPr="00DF37E3" w:rsidRDefault="00DF37E3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2053FDE3" w14:textId="4AB0770A" w:rsidR="00057C0A" w:rsidRDefault="00057C0A" w:rsidP="000663EC">
      <w:pPr>
        <w:pStyle w:val="Heading2"/>
      </w:pPr>
      <w:bookmarkStart w:id="378" w:name="_Toc110958769"/>
      <w:r>
        <w:t>Python</w:t>
      </w:r>
      <w:bookmarkEnd w:id="378"/>
    </w:p>
    <w:p w14:paraId="1B952D36" w14:textId="73E00450" w:rsidR="00494783" w:rsidRDefault="00B030EE" w:rsidP="00494783">
      <w:r>
        <w:rPr>
          <w:b/>
          <w:bCs/>
        </w:rPr>
        <w:t>P</w:t>
      </w:r>
      <w:r w:rsidR="00494783" w:rsidRPr="00EB462D">
        <w:rPr>
          <w:b/>
          <w:bCs/>
        </w:rPr>
        <w:t>ython version 3.10.5</w:t>
      </w:r>
    </w:p>
    <w:p w14:paraId="478D3D04" w14:textId="02EA5206" w:rsidR="0094020B" w:rsidRPr="007723CA" w:rsidRDefault="007723CA" w:rsidP="000663EC">
      <w:pPr>
        <w:keepNext/>
        <w:rPr>
          <w:i/>
          <w:iCs w:val="0"/>
        </w:rPr>
      </w:pPr>
      <w:r w:rsidRPr="00687DC6">
        <w:rPr>
          <w:i/>
          <w:iCs w:val="0"/>
        </w:rPr>
        <w:t>For more information, refer to A01-RSar.docx – Section 3.</w:t>
      </w:r>
      <w:r>
        <w:rPr>
          <w:i/>
          <w:iCs w:val="0"/>
        </w:rPr>
        <w:t>4</w:t>
      </w:r>
      <w:r w:rsidR="00575EE2">
        <w:rPr>
          <w:i/>
          <w:iCs w:val="0"/>
        </w:rPr>
        <w:t>.</w:t>
      </w:r>
    </w:p>
    <w:p w14:paraId="3B96C9C4" w14:textId="7785DCC3" w:rsidR="00B73CD3" w:rsidRDefault="00DF37E3" w:rsidP="00653624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32FFE1A0" w14:textId="154F3E50" w:rsidR="00057C0A" w:rsidRDefault="00057C0A" w:rsidP="00057C0A">
      <w:pPr>
        <w:pStyle w:val="Heading2"/>
      </w:pPr>
      <w:bookmarkStart w:id="379" w:name="_Toc110958770"/>
      <w:r>
        <w:t>Integrated Development Environment (IDE)</w:t>
      </w:r>
      <w:bookmarkEnd w:id="379"/>
    </w:p>
    <w:p w14:paraId="76177098" w14:textId="1E05AB1E" w:rsidR="00300A2C" w:rsidRDefault="001872C9" w:rsidP="00300A2C">
      <w:r>
        <w:rPr>
          <w:b/>
          <w:bCs/>
        </w:rPr>
        <w:t>PyCharm</w:t>
      </w:r>
      <w:r w:rsidR="00300A2C" w:rsidRPr="003A238F">
        <w:rPr>
          <w:b/>
          <w:bCs/>
        </w:rPr>
        <w:t xml:space="preserve"> version </w:t>
      </w:r>
      <w:r>
        <w:rPr>
          <w:b/>
          <w:bCs/>
        </w:rPr>
        <w:t>2022.1.3 (Community Edition)</w:t>
      </w:r>
    </w:p>
    <w:p w14:paraId="568891C1" w14:textId="326CE8D6" w:rsidR="00E7704E" w:rsidRPr="009E33F3" w:rsidRDefault="00575EE2" w:rsidP="009E33F3">
      <w:pPr>
        <w:keepNext/>
        <w:rPr>
          <w:i/>
          <w:iCs w:val="0"/>
        </w:rPr>
      </w:pPr>
      <w:r w:rsidRPr="00687DC6">
        <w:rPr>
          <w:i/>
          <w:iCs w:val="0"/>
        </w:rPr>
        <w:t>For more information, refer to A0</w:t>
      </w:r>
      <w:r>
        <w:rPr>
          <w:i/>
          <w:iCs w:val="0"/>
        </w:rPr>
        <w:t>3</w:t>
      </w:r>
      <w:r w:rsidRPr="00687DC6">
        <w:rPr>
          <w:i/>
          <w:iCs w:val="0"/>
        </w:rPr>
        <w:t>-RSar.docx – Section 3.</w:t>
      </w:r>
      <w:r>
        <w:rPr>
          <w:i/>
          <w:iCs w:val="0"/>
        </w:rPr>
        <w:t>5.</w:t>
      </w:r>
    </w:p>
    <w:p w14:paraId="2D97393D" w14:textId="29B9555E" w:rsidR="00B73CD3" w:rsidRPr="00B73CD3" w:rsidRDefault="00B73CD3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006A2E24" w14:textId="15774DD6" w:rsidR="00B66B2A" w:rsidRDefault="00B66B2A" w:rsidP="000663EC">
      <w:pPr>
        <w:pStyle w:val="Heading2"/>
      </w:pPr>
      <w:bookmarkStart w:id="380" w:name="_Ref108280691"/>
      <w:bookmarkStart w:id="381" w:name="_Ref108280814"/>
      <w:bookmarkStart w:id="382" w:name="_Ref108280823"/>
      <w:bookmarkStart w:id="383" w:name="_Toc110958771"/>
      <w:r>
        <w:t>Directory / File path</w:t>
      </w:r>
      <w:bookmarkEnd w:id="380"/>
      <w:bookmarkEnd w:id="381"/>
      <w:bookmarkEnd w:id="382"/>
      <w:bookmarkEnd w:id="383"/>
    </w:p>
    <w:p w14:paraId="73D5BE4D" w14:textId="7BDA3F7A" w:rsidR="00B66B2A" w:rsidRPr="009E33F3" w:rsidRDefault="00E63666" w:rsidP="00B66B2A">
      <w:r w:rsidRPr="009E33F3">
        <w:t>Open Terminal</w:t>
      </w:r>
    </w:p>
    <w:p w14:paraId="7E7ADE0E" w14:textId="5A07BD14" w:rsidR="00036A0D" w:rsidRPr="009E33F3" w:rsidRDefault="009F232D" w:rsidP="00B66B2A">
      <w:r w:rsidRPr="009E33F3">
        <w:t xml:space="preserve">Navigate to </w:t>
      </w:r>
      <w:r w:rsidR="005F4879" w:rsidRPr="009E33F3">
        <w:t>Assignment0</w:t>
      </w:r>
      <w:r w:rsidR="00461E4C">
        <w:t>5</w:t>
      </w:r>
      <w:r w:rsidR="005F4879" w:rsidRPr="009E33F3">
        <w:t xml:space="preserve"> working folder. </w:t>
      </w:r>
    </w:p>
    <w:p w14:paraId="0436D776" w14:textId="37202F64" w:rsidR="00036A0D" w:rsidRPr="009A09FD" w:rsidRDefault="00036A0D" w:rsidP="00036A0D">
      <w:r w:rsidRPr="009E33F3">
        <w:t>Enter the following command</w:t>
      </w:r>
      <w:r w:rsidR="005E4C70">
        <w:t xml:space="preserve"> (</w:t>
      </w:r>
      <w:r w:rsidR="00EE2244">
        <w:t xml:space="preserve">see </w:t>
      </w:r>
      <w:r w:rsidR="001C0786" w:rsidRPr="00F52218">
        <w:fldChar w:fldCharType="begin"/>
      </w:r>
      <w:r w:rsidR="001C0786" w:rsidRPr="00F52218">
        <w:instrText xml:space="preserve"> REF _Ref109673086 \h </w:instrText>
      </w:r>
      <w:r w:rsidR="00362B3E" w:rsidRPr="009E33F3">
        <w:instrText xml:space="preserve"> \* MERGEFORMAT </w:instrText>
      </w:r>
      <w:r w:rsidR="001C0786" w:rsidRPr="00F52218">
        <w:fldChar w:fldCharType="separate"/>
      </w:r>
      <w:r w:rsidR="00C16B8D" w:rsidRPr="009A09FD">
        <w:t xml:space="preserve">Figure </w:t>
      </w:r>
      <w:r w:rsidR="00C16B8D">
        <w:rPr>
          <w:noProof/>
        </w:rPr>
        <w:t>1</w:t>
      </w:r>
      <w:r w:rsidR="001C0786" w:rsidRPr="00F52218">
        <w:fldChar w:fldCharType="end"/>
      </w:r>
      <w:r w:rsidR="005E4C70" w:rsidRPr="00F52218">
        <w:t>)</w:t>
      </w:r>
      <w:r w:rsidRPr="009E33F3">
        <w:t>:</w:t>
      </w:r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928"/>
      </w:tblGrid>
      <w:tr w:rsidR="00036A0D" w:rsidRPr="009A09FD" w14:paraId="42D2D9DD" w14:textId="77777777" w:rsidTr="009E33F3">
        <w:tc>
          <w:tcPr>
            <w:tcW w:w="8928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B35322D" w14:textId="49B73D09" w:rsidR="00036A0D" w:rsidRPr="009E33F3" w:rsidRDefault="00DD7D7F" w:rsidP="000663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cd documents/_</w:t>
            </w:r>
            <w:proofErr w:type="spellStart"/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pythonclass</w:t>
            </w:r>
            <w:proofErr w:type="spellEnd"/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/module0</w:t>
            </w:r>
            <w:ins w:id="384" w:author="Bambi C" w:date="2022-08-09T10:56:00Z">
              <w:r w:rsidR="0042189F">
                <w:rPr>
                  <w:rFonts w:ascii="Consolas" w:hAnsi="Consolas" w:cs="Consolas"/>
                  <w:iCs w:val="0"/>
                  <w:color w:val="000000" w:themeColor="text1"/>
                </w:rPr>
                <w:t>5</w:t>
              </w:r>
            </w:ins>
            <w:del w:id="385" w:author="Bambi C" w:date="2022-08-09T10:56:00Z">
              <w:r w:rsidR="004D02FC" w:rsidRPr="009E33F3" w:rsidDel="0042189F">
                <w:rPr>
                  <w:rFonts w:ascii="Consolas" w:hAnsi="Consolas" w:cs="Consolas"/>
                  <w:iCs w:val="0"/>
                  <w:color w:val="000000" w:themeColor="text1"/>
                </w:rPr>
                <w:delText>4</w:delText>
              </w:r>
            </w:del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/</w:t>
            </w:r>
            <w:r w:rsidR="00322880" w:rsidRPr="009E33F3">
              <w:rPr>
                <w:rFonts w:ascii="Consolas" w:hAnsi="Consolas" w:cs="Consolas"/>
                <w:iCs w:val="0"/>
                <w:color w:val="000000" w:themeColor="text1"/>
              </w:rPr>
              <w:t>a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0</w:t>
            </w:r>
            <w:r w:rsidR="00461E4C">
              <w:rPr>
                <w:rFonts w:ascii="Consolas" w:hAnsi="Consolas" w:cs="Consolas"/>
                <w:iCs w:val="0"/>
                <w:color w:val="000000" w:themeColor="text1"/>
              </w:rPr>
              <w:t>5</w:t>
            </w:r>
            <w:r w:rsidR="00322880" w:rsidRPr="009E33F3">
              <w:rPr>
                <w:rFonts w:ascii="Consolas" w:hAnsi="Consolas" w:cs="Consolas"/>
                <w:iCs w:val="0"/>
                <w:color w:val="000000" w:themeColor="text1"/>
              </w:rPr>
              <w:t>rs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arabia</w:t>
            </w:r>
          </w:p>
        </w:tc>
      </w:tr>
    </w:tbl>
    <w:p w14:paraId="3D19BEA4" w14:textId="46B31E3D" w:rsidR="00760DD7" w:rsidRPr="009A09FD" w:rsidRDefault="00DD7D7F" w:rsidP="000663EC">
      <w:pPr>
        <w:pStyle w:val="Caption"/>
      </w:pPr>
      <w:bookmarkStart w:id="386" w:name="_Ref109673086"/>
      <w:r w:rsidRPr="009A09FD">
        <w:t xml:space="preserve">Figure </w:t>
      </w:r>
      <w:fldSimple w:instr=" SEQ Figure \* ARABIC ">
        <w:r w:rsidR="008E6F01">
          <w:rPr>
            <w:noProof/>
          </w:rPr>
          <w:t>1</w:t>
        </w:r>
      </w:fldSimple>
      <w:bookmarkEnd w:id="386"/>
      <w:r w:rsidR="004B79D9">
        <w:t xml:space="preserve">. </w:t>
      </w:r>
      <w:r w:rsidRPr="009A09FD">
        <w:t xml:space="preserve">Command in Terminal for navigating to </w:t>
      </w:r>
      <w:r w:rsidR="00CC74EC" w:rsidRPr="009A09FD">
        <w:t>assignment</w:t>
      </w:r>
      <w:r w:rsidRPr="009A09FD">
        <w:t xml:space="preserve"> directory</w:t>
      </w:r>
    </w:p>
    <w:p w14:paraId="7EC22872" w14:textId="55CF9FA8" w:rsidR="00170FF0" w:rsidRPr="009E33F3" w:rsidRDefault="005F4879" w:rsidP="00B66B2A">
      <w:r w:rsidRPr="009E33F3">
        <w:t xml:space="preserve">This folder </w:t>
      </w:r>
      <w:r w:rsidR="003B24EB">
        <w:t xml:space="preserve">and its contents </w:t>
      </w:r>
      <w:r w:rsidR="00C510B0" w:rsidRPr="009E33F3">
        <w:t xml:space="preserve">will be compressed into .zip file and submitted </w:t>
      </w:r>
      <w:r w:rsidR="009557CE" w:rsidRPr="009E33F3">
        <w:t>as</w:t>
      </w:r>
      <w:r w:rsidR="00C510B0" w:rsidRPr="009E33F3">
        <w:t xml:space="preserve"> Assignment0</w:t>
      </w:r>
      <w:ins w:id="387" w:author="Bambi C" w:date="2022-08-09T10:57:00Z">
        <w:r w:rsidR="009D389E">
          <w:t>5</w:t>
        </w:r>
      </w:ins>
      <w:del w:id="388" w:author="Bambi C" w:date="2022-08-09T10:57:00Z">
        <w:r w:rsidR="005414BF" w:rsidDel="009D389E">
          <w:delText>4</w:delText>
        </w:r>
      </w:del>
      <w:r w:rsidR="00C510B0" w:rsidRPr="009E33F3">
        <w:t>.</w:t>
      </w:r>
    </w:p>
    <w:p w14:paraId="0A76D119" w14:textId="582A00F2" w:rsidR="00E63666" w:rsidRPr="009E33F3" w:rsidRDefault="00E63666" w:rsidP="00E63666">
      <w:r w:rsidRPr="009E33F3">
        <w:lastRenderedPageBreak/>
        <w:t>Enter the following command</w:t>
      </w:r>
      <w:r w:rsidR="002462EA">
        <w:t xml:space="preserve"> in Terminal to return the directory path</w:t>
      </w:r>
      <w:r w:rsidR="00EE2244">
        <w:t xml:space="preserve"> </w:t>
      </w:r>
      <w:r w:rsidR="00EE2244" w:rsidRPr="00F52218">
        <w:t xml:space="preserve">(see </w:t>
      </w:r>
      <w:r w:rsidR="00D40210" w:rsidRPr="00F52218">
        <w:fldChar w:fldCharType="begin"/>
      </w:r>
      <w:r w:rsidR="00D40210" w:rsidRPr="00F52218">
        <w:instrText xml:space="preserve"> REF _Ref109673235 \h </w:instrText>
      </w:r>
      <w:r w:rsidR="00362B3E" w:rsidRPr="009E33F3">
        <w:instrText xml:space="preserve"> \* MERGEFORMAT </w:instrText>
      </w:r>
      <w:r w:rsidR="00D40210" w:rsidRPr="00F52218">
        <w:fldChar w:fldCharType="separate"/>
      </w:r>
      <w:r w:rsidR="005414BF" w:rsidRPr="009A09FD">
        <w:t xml:space="preserve">Figure </w:t>
      </w:r>
      <w:r w:rsidR="005414BF">
        <w:rPr>
          <w:noProof/>
        </w:rPr>
        <w:t>2</w:t>
      </w:r>
      <w:r w:rsidR="00D40210" w:rsidRPr="00F52218">
        <w:fldChar w:fldCharType="end"/>
      </w:r>
      <w:r w:rsidR="00EE2244" w:rsidRPr="00F52218">
        <w:t>)</w:t>
      </w:r>
      <w:r w:rsidRPr="009E33F3">
        <w:t>:</w:t>
      </w:r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928"/>
      </w:tblGrid>
      <w:tr w:rsidR="009A09FD" w:rsidRPr="009A09FD" w14:paraId="40904342" w14:textId="77777777" w:rsidTr="000174BD">
        <w:tc>
          <w:tcPr>
            <w:tcW w:w="8928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0B4065DB" w14:textId="77CEA18C" w:rsidR="00E63666" w:rsidRPr="009E33F3" w:rsidRDefault="00170FF0" w:rsidP="00EB462D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proofErr w:type="spellStart"/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pwd</w:t>
            </w:r>
            <w:proofErr w:type="spellEnd"/>
          </w:p>
        </w:tc>
      </w:tr>
    </w:tbl>
    <w:p w14:paraId="7971221D" w14:textId="53158641" w:rsidR="00E63666" w:rsidRDefault="00E63666" w:rsidP="00E63666">
      <w:pPr>
        <w:pStyle w:val="Caption"/>
      </w:pPr>
      <w:bookmarkStart w:id="389" w:name="_Ref109673235"/>
      <w:r w:rsidRPr="009A09FD">
        <w:t xml:space="preserve">Figure </w:t>
      </w:r>
      <w:fldSimple w:instr=" SEQ Figure \* ARABIC ">
        <w:r w:rsidR="008E6F01">
          <w:rPr>
            <w:noProof/>
          </w:rPr>
          <w:t>2</w:t>
        </w:r>
      </w:fldSimple>
      <w:bookmarkEnd w:id="389"/>
      <w:r w:rsidRPr="009A09FD">
        <w:t>. Command in Terminal</w:t>
      </w:r>
      <w:r w:rsidR="00F00C4D">
        <w:t xml:space="preserve"> </w:t>
      </w:r>
      <w:r w:rsidR="00296FEB">
        <w:t>to return</w:t>
      </w:r>
      <w:r w:rsidR="00F00C4D">
        <w:t xml:space="preserve"> d</w:t>
      </w:r>
      <w:r w:rsidR="00633E47">
        <w:t>irectory path</w:t>
      </w:r>
    </w:p>
    <w:p w14:paraId="54D93726" w14:textId="4675CB7B" w:rsidR="002462EA" w:rsidRPr="002462EA" w:rsidRDefault="002462EA" w:rsidP="009E33F3">
      <w:r w:rsidRPr="00BB3E5B">
        <w:t>Enter the following command</w:t>
      </w:r>
      <w:r>
        <w:t xml:space="preserve"> in Terminal to return the directory content </w:t>
      </w:r>
      <w:r w:rsidRPr="00F52218">
        <w:t>(see</w:t>
      </w:r>
      <w:r>
        <w:t xml:space="preserve"> </w:t>
      </w:r>
      <w:r>
        <w:fldChar w:fldCharType="begin"/>
      </w:r>
      <w:r>
        <w:instrText xml:space="preserve"> REF _Ref110347902 \h </w:instrText>
      </w:r>
      <w:r>
        <w:fldChar w:fldCharType="separate"/>
      </w:r>
      <w:r w:rsidRPr="009A09FD">
        <w:t xml:space="preserve">Figure </w:t>
      </w:r>
      <w:r>
        <w:rPr>
          <w:noProof/>
        </w:rPr>
        <w:t>3</w:t>
      </w:r>
      <w:r>
        <w:fldChar w:fldCharType="end"/>
      </w:r>
      <w:r w:rsidRPr="00F52218">
        <w:t>)</w:t>
      </w:r>
      <w:r w:rsidRPr="00BB3E5B">
        <w:t>:</w:t>
      </w:r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928"/>
      </w:tblGrid>
      <w:tr w:rsidR="002510F1" w:rsidRPr="009A09FD" w14:paraId="47EBA60F" w14:textId="77777777" w:rsidTr="00BB3E5B">
        <w:tc>
          <w:tcPr>
            <w:tcW w:w="8928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FB899A8" w14:textId="6336E23E" w:rsidR="002510F1" w:rsidRPr="00BB3E5B" w:rsidRDefault="003B24EB" w:rsidP="00BB3E5B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>
              <w:rPr>
                <w:rFonts w:ascii="Consolas" w:hAnsi="Consolas" w:cs="Consolas"/>
                <w:iCs w:val="0"/>
                <w:color w:val="000000" w:themeColor="text1"/>
              </w:rPr>
              <w:t>l</w:t>
            </w:r>
            <w:r w:rsidR="00541CA0">
              <w:rPr>
                <w:rFonts w:ascii="Consolas" w:hAnsi="Consolas" w:cs="Consolas"/>
                <w:iCs w:val="0"/>
                <w:color w:val="000000" w:themeColor="text1"/>
              </w:rPr>
              <w:t>s -la</w:t>
            </w:r>
          </w:p>
        </w:tc>
      </w:tr>
    </w:tbl>
    <w:p w14:paraId="401C8E6D" w14:textId="3B7151E4" w:rsidR="002510F1" w:rsidRPr="002510F1" w:rsidRDefault="002510F1" w:rsidP="002510F1">
      <w:pPr>
        <w:pStyle w:val="Caption"/>
      </w:pPr>
      <w:bookmarkStart w:id="390" w:name="_Ref110347902"/>
      <w:r w:rsidRPr="009A09FD">
        <w:t xml:space="preserve">Figure </w:t>
      </w:r>
      <w:fldSimple w:instr=" SEQ Figure \* ARABIC ">
        <w:r w:rsidR="008E6F01">
          <w:rPr>
            <w:noProof/>
          </w:rPr>
          <w:t>3</w:t>
        </w:r>
      </w:fldSimple>
      <w:bookmarkEnd w:id="390"/>
      <w:r w:rsidRPr="009A09FD">
        <w:t>. Command in Terminal</w:t>
      </w:r>
      <w:r>
        <w:t xml:space="preserve"> to return </w:t>
      </w:r>
      <w:r w:rsidR="002462EA">
        <w:t>directory</w:t>
      </w:r>
      <w:r w:rsidR="00541CA0">
        <w:t xml:space="preserve"> contents (visible and invisible files)</w:t>
      </w:r>
    </w:p>
    <w:p w14:paraId="43DF79D1" w14:textId="32EBD70A" w:rsidR="00A435E6" w:rsidRPr="00A435E6" w:rsidRDefault="00A435E6" w:rsidP="00D35E9F">
      <w:r w:rsidRPr="00EA30A9">
        <w:rPr>
          <w:b/>
          <w:bCs/>
        </w:rPr>
        <w:t>/Users/rex/</w:t>
      </w:r>
      <w:r>
        <w:rPr>
          <w:b/>
          <w:bCs/>
        </w:rPr>
        <w:t>D</w:t>
      </w:r>
      <w:r w:rsidRPr="00EA30A9">
        <w:rPr>
          <w:b/>
          <w:bCs/>
        </w:rPr>
        <w:t>ocuments/_</w:t>
      </w:r>
      <w:proofErr w:type="spellStart"/>
      <w:r>
        <w:rPr>
          <w:b/>
          <w:bCs/>
        </w:rPr>
        <w:t>P</w:t>
      </w:r>
      <w:r w:rsidRPr="00EA30A9">
        <w:rPr>
          <w:b/>
          <w:bCs/>
        </w:rPr>
        <w:t>ython</w:t>
      </w:r>
      <w:r>
        <w:rPr>
          <w:b/>
          <w:bCs/>
        </w:rPr>
        <w:t>C</w:t>
      </w:r>
      <w:r w:rsidRPr="00EA30A9">
        <w:rPr>
          <w:b/>
          <w:bCs/>
        </w:rPr>
        <w:t>lass</w:t>
      </w:r>
      <w:proofErr w:type="spellEnd"/>
      <w:r w:rsidRPr="00EA30A9">
        <w:rPr>
          <w:b/>
          <w:bCs/>
        </w:rPr>
        <w:t>/</w:t>
      </w:r>
      <w:r w:rsidR="004D02FC">
        <w:rPr>
          <w:b/>
          <w:bCs/>
        </w:rPr>
        <w:t>M</w:t>
      </w:r>
      <w:r w:rsidRPr="00EA30A9">
        <w:rPr>
          <w:b/>
          <w:bCs/>
        </w:rPr>
        <w:t>odule0</w:t>
      </w:r>
      <w:ins w:id="391" w:author="Bambi C" w:date="2022-08-09T10:58:00Z">
        <w:r w:rsidR="009D389E">
          <w:rPr>
            <w:b/>
            <w:bCs/>
          </w:rPr>
          <w:t>5</w:t>
        </w:r>
      </w:ins>
      <w:del w:id="392" w:author="Bambi C" w:date="2022-08-09T10:58:00Z">
        <w:r w:rsidR="004D02FC" w:rsidDel="009D389E">
          <w:rPr>
            <w:b/>
            <w:bCs/>
          </w:rPr>
          <w:delText>4</w:delText>
        </w:r>
      </w:del>
      <w:r w:rsidRPr="00EA30A9">
        <w:rPr>
          <w:b/>
          <w:bCs/>
        </w:rPr>
        <w:t>/</w:t>
      </w:r>
      <w:r>
        <w:rPr>
          <w:b/>
          <w:bCs/>
        </w:rPr>
        <w:t>A</w:t>
      </w:r>
      <w:r w:rsidRPr="00EA30A9">
        <w:rPr>
          <w:b/>
          <w:bCs/>
        </w:rPr>
        <w:t>0</w:t>
      </w:r>
      <w:r w:rsidR="00461E4C">
        <w:rPr>
          <w:b/>
          <w:bCs/>
        </w:rPr>
        <w:t>5</w:t>
      </w:r>
      <w:r>
        <w:rPr>
          <w:b/>
          <w:bCs/>
        </w:rPr>
        <w:t>R</w:t>
      </w:r>
      <w:r w:rsidR="00322880">
        <w:rPr>
          <w:b/>
          <w:bCs/>
        </w:rPr>
        <w:t>S</w:t>
      </w:r>
      <w:r w:rsidRPr="00EA30A9">
        <w:rPr>
          <w:b/>
          <w:bCs/>
        </w:rPr>
        <w:t>arabia</w:t>
      </w:r>
      <w:r w:rsidR="006E7BEB">
        <w:rPr>
          <w:b/>
          <w:bCs/>
        </w:rPr>
        <w:t xml:space="preserve"> </w:t>
      </w:r>
      <w:r w:rsidR="006E7BEB" w:rsidRPr="006E7BEB">
        <w:t>(</w:t>
      </w:r>
      <w:r w:rsidR="00D40210">
        <w:t>see</w:t>
      </w:r>
      <w:r w:rsidR="00D35E9F">
        <w:t xml:space="preserve"> </w:t>
      </w:r>
      <w:r w:rsidR="00D35E9F">
        <w:fldChar w:fldCharType="begin"/>
      </w:r>
      <w:r w:rsidR="00D35E9F">
        <w:instrText xml:space="preserve"> REF _Ref110342562 \h </w:instrText>
      </w:r>
      <w:r w:rsidR="00D35E9F">
        <w:fldChar w:fldCharType="separate"/>
      </w:r>
      <w:ins w:id="393" w:author="Bambi C" w:date="2022-08-09T11:01:00Z">
        <w:r w:rsidR="00396058">
          <w:t xml:space="preserve">Figure </w:t>
        </w:r>
        <w:r w:rsidR="00396058">
          <w:rPr>
            <w:noProof/>
          </w:rPr>
          <w:t>4</w:t>
        </w:r>
      </w:ins>
      <w:del w:id="394" w:author="Bambi C" w:date="2022-08-09T11:01:00Z">
        <w:r w:rsidR="00D35E9F" w:rsidDel="00396058">
          <w:delText xml:space="preserve">Figure </w:delText>
        </w:r>
        <w:r w:rsidR="00D35E9F" w:rsidDel="00396058">
          <w:rPr>
            <w:noProof/>
          </w:rPr>
          <w:delText>3</w:delText>
        </w:r>
      </w:del>
      <w:r w:rsidR="00D35E9F">
        <w:fldChar w:fldCharType="end"/>
      </w:r>
      <w:r w:rsidR="006E7BEB" w:rsidRPr="00F52218">
        <w:t>)</w:t>
      </w:r>
    </w:p>
    <w:p w14:paraId="1D36D7EB" w14:textId="6A2EDB78" w:rsidR="00FB2A35" w:rsidDel="00396058" w:rsidRDefault="00595431" w:rsidP="00E32172">
      <w:pPr>
        <w:pStyle w:val="Caption"/>
        <w:rPr>
          <w:del w:id="395" w:author="Bambi C" w:date="2022-08-09T11:00:00Z"/>
        </w:rPr>
      </w:pPr>
      <w:ins w:id="396" w:author="Bambi C" w:date="2022-08-09T11:00:00Z">
        <w:r w:rsidRPr="00595431">
          <w:rPr>
            <w:b w:val="0"/>
            <w:bCs w:val="0"/>
            <w:noProof/>
          </w:rPr>
          <w:drawing>
            <wp:inline distT="0" distB="0" distL="0" distR="0" wp14:anchorId="22A67299" wp14:editId="7F0FF876">
              <wp:extent cx="5486400" cy="2496312"/>
              <wp:effectExtent l="0" t="0" r="0" b="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249631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397" w:author="Bambi C" w:date="2022-08-09T11:00:00Z">
        <w:r w:rsidR="00D53E2D" w:rsidRPr="009E33F3" w:rsidDel="00595431">
          <w:rPr>
            <w:highlight w:val="yellow"/>
          </w:rPr>
          <w:delText>PLACEHOLDER</w:delText>
        </w:r>
      </w:del>
    </w:p>
    <w:p w14:paraId="4A3721A7" w14:textId="77777777" w:rsidR="00396058" w:rsidRPr="00396058" w:rsidRDefault="00396058">
      <w:pPr>
        <w:rPr>
          <w:ins w:id="398" w:author="Bambi C" w:date="2022-08-09T11:00:00Z"/>
        </w:rPr>
        <w:pPrChange w:id="399" w:author="Bambi C" w:date="2022-08-09T11:00:00Z">
          <w:pPr>
            <w:keepNext/>
          </w:pPr>
        </w:pPrChange>
      </w:pPr>
    </w:p>
    <w:p w14:paraId="23AA04C3" w14:textId="41E51599" w:rsidR="00FB2A35" w:rsidRDefault="00FB2A35" w:rsidP="00E32172">
      <w:pPr>
        <w:pStyle w:val="Caption"/>
      </w:pPr>
      <w:bookmarkStart w:id="400" w:name="_Ref110342562"/>
      <w:bookmarkStart w:id="401" w:name="_Ref110346026"/>
      <w:r>
        <w:t xml:space="preserve">Figure </w:t>
      </w:r>
      <w:fldSimple w:instr=" SEQ Figure \* ARABIC ">
        <w:r w:rsidR="008E6F01">
          <w:rPr>
            <w:noProof/>
          </w:rPr>
          <w:t>4</w:t>
        </w:r>
      </w:fldSimple>
      <w:bookmarkEnd w:id="400"/>
      <w:r>
        <w:t xml:space="preserve">. </w:t>
      </w:r>
      <w:r w:rsidR="00633E47">
        <w:t xml:space="preserve">Screen capture of assignment directory and </w:t>
      </w:r>
      <w:bookmarkEnd w:id="401"/>
      <w:r w:rsidR="002510F1">
        <w:t>contents</w:t>
      </w:r>
    </w:p>
    <w:p w14:paraId="42EA2601" w14:textId="7947DA10" w:rsidR="00A55E4F" w:rsidRDefault="00A55E4F" w:rsidP="00E32172">
      <w:bookmarkStart w:id="402" w:name="_Ref109672845"/>
      <w:r>
        <w:t xml:space="preserve">Not seen in program files (see </w:t>
      </w:r>
      <w:r>
        <w:fldChar w:fldCharType="begin"/>
      </w:r>
      <w:r>
        <w:instrText xml:space="preserve"> REF _Ref110342562 \h </w:instrText>
      </w:r>
      <w:r>
        <w:fldChar w:fldCharType="separate"/>
      </w:r>
      <w:r w:rsidR="00E32172">
        <w:t xml:space="preserve">Figure </w:t>
      </w:r>
      <w:r w:rsidR="00E32172">
        <w:rPr>
          <w:noProof/>
        </w:rPr>
        <w:t>4</w:t>
      </w:r>
      <w:r>
        <w:fldChar w:fldCharType="end"/>
      </w:r>
      <w:r>
        <w:t>) are the other Python (.</w:t>
      </w:r>
      <w:proofErr w:type="spellStart"/>
      <w:r>
        <w:t>py</w:t>
      </w:r>
      <w:proofErr w:type="spellEnd"/>
      <w:r>
        <w:t xml:space="preserve">) files to serve as intermediary development pipelines (one for each major component of the final program file: menu, add, display, and save) allowing independent development and testing actions without interfering with other modules. </w:t>
      </w:r>
      <w:r w:rsidR="00A5677A">
        <w:t xml:space="preserve">For more information, see Section </w:t>
      </w:r>
      <w:r w:rsidR="00533879">
        <w:fldChar w:fldCharType="begin"/>
      </w:r>
      <w:r w:rsidR="00533879">
        <w:instrText xml:space="preserve"> REF _Ref110346343 \w \h </w:instrText>
      </w:r>
      <w:r w:rsidR="00533879">
        <w:fldChar w:fldCharType="separate"/>
      </w:r>
      <w:r w:rsidR="00E32172">
        <w:t>4.2.2</w:t>
      </w:r>
      <w:r w:rsidR="00533879">
        <w:fldChar w:fldCharType="end"/>
      </w:r>
      <w:r w:rsidR="00533879">
        <w:t xml:space="preserve"> (</w:t>
      </w:r>
      <w:r w:rsidR="00533879">
        <w:fldChar w:fldCharType="begin"/>
      </w:r>
      <w:r w:rsidR="00533879">
        <w:instrText xml:space="preserve"> REF _Ref110346350 \h </w:instrText>
      </w:r>
      <w:r w:rsidR="00533879">
        <w:fldChar w:fldCharType="separate"/>
      </w:r>
      <w:r w:rsidR="00E32172" w:rsidRPr="00531109">
        <w:t>Program architecture</w:t>
      </w:r>
      <w:r w:rsidR="00533879">
        <w:fldChar w:fldCharType="end"/>
      </w:r>
      <w:r w:rsidR="00533879">
        <w:t>)</w:t>
      </w:r>
      <w:r w:rsidR="00A5677A">
        <w:t>.</w:t>
      </w:r>
    </w:p>
    <w:p w14:paraId="4619D815" w14:textId="53992360" w:rsidR="00FB2A35" w:rsidRDefault="00FB2A35" w:rsidP="00FB2A35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179E0FBC" w14:textId="176336EB" w:rsidR="0041059E" w:rsidRPr="0041059E" w:rsidRDefault="00F35D17" w:rsidP="000663EC">
      <w:pPr>
        <w:pStyle w:val="Heading1"/>
      </w:pPr>
      <w:bookmarkStart w:id="403" w:name="_Toc110340953"/>
      <w:bookmarkStart w:id="404" w:name="_Toc110341102"/>
      <w:bookmarkStart w:id="405" w:name="_Toc110341171"/>
      <w:bookmarkStart w:id="406" w:name="_Toc110341241"/>
      <w:bookmarkStart w:id="407" w:name="_Toc110349522"/>
      <w:bookmarkStart w:id="408" w:name="_Toc110349609"/>
      <w:bookmarkStart w:id="409" w:name="_Toc110350296"/>
      <w:bookmarkStart w:id="410" w:name="_Toc110380170"/>
      <w:bookmarkStart w:id="411" w:name="_Toc110340954"/>
      <w:bookmarkStart w:id="412" w:name="_Toc110341103"/>
      <w:bookmarkStart w:id="413" w:name="_Toc110341172"/>
      <w:bookmarkStart w:id="414" w:name="_Toc110341242"/>
      <w:bookmarkStart w:id="415" w:name="_Toc110349523"/>
      <w:bookmarkStart w:id="416" w:name="_Toc110349610"/>
      <w:bookmarkStart w:id="417" w:name="_Toc110350297"/>
      <w:bookmarkStart w:id="418" w:name="_Toc110380171"/>
      <w:bookmarkStart w:id="419" w:name="_Toc110340955"/>
      <w:bookmarkStart w:id="420" w:name="_Toc110341104"/>
      <w:bookmarkStart w:id="421" w:name="_Toc110341173"/>
      <w:bookmarkStart w:id="422" w:name="_Toc110341243"/>
      <w:bookmarkStart w:id="423" w:name="_Toc110349524"/>
      <w:bookmarkStart w:id="424" w:name="_Toc110349611"/>
      <w:bookmarkStart w:id="425" w:name="_Toc110350298"/>
      <w:bookmarkStart w:id="426" w:name="_Toc110380172"/>
      <w:bookmarkStart w:id="427" w:name="_Toc110340956"/>
      <w:bookmarkStart w:id="428" w:name="_Toc110341105"/>
      <w:bookmarkStart w:id="429" w:name="_Toc110341174"/>
      <w:bookmarkStart w:id="430" w:name="_Toc110341244"/>
      <w:bookmarkStart w:id="431" w:name="_Toc110349525"/>
      <w:bookmarkStart w:id="432" w:name="_Toc110349612"/>
      <w:bookmarkStart w:id="433" w:name="_Toc110350299"/>
      <w:bookmarkStart w:id="434" w:name="_Toc110380173"/>
      <w:bookmarkStart w:id="435" w:name="_Toc110340957"/>
      <w:bookmarkStart w:id="436" w:name="_Toc110341106"/>
      <w:bookmarkStart w:id="437" w:name="_Toc110341175"/>
      <w:bookmarkStart w:id="438" w:name="_Toc110341245"/>
      <w:bookmarkStart w:id="439" w:name="_Toc110349526"/>
      <w:bookmarkStart w:id="440" w:name="_Toc110349613"/>
      <w:bookmarkStart w:id="441" w:name="_Toc110350300"/>
      <w:bookmarkStart w:id="442" w:name="_Toc110380174"/>
      <w:bookmarkStart w:id="443" w:name="_Toc110958772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r>
        <w:t>Module assignment</w:t>
      </w:r>
      <w:bookmarkEnd w:id="443"/>
    </w:p>
    <w:p w14:paraId="4BDF332D" w14:textId="215B8E1B" w:rsidR="00B22B01" w:rsidRDefault="00B22B01" w:rsidP="00B22B01">
      <w:pPr>
        <w:pStyle w:val="Heading2"/>
      </w:pPr>
      <w:bookmarkStart w:id="444" w:name="_Ref109746391"/>
      <w:bookmarkStart w:id="445" w:name="_Ref109746398"/>
      <w:bookmarkStart w:id="446" w:name="_Toc110958773"/>
      <w:r>
        <w:t>Requirements</w:t>
      </w:r>
      <w:bookmarkEnd w:id="444"/>
      <w:bookmarkEnd w:id="445"/>
      <w:bookmarkEnd w:id="446"/>
    </w:p>
    <w:p w14:paraId="093B0469" w14:textId="77777777" w:rsidR="00B32A87" w:rsidRPr="00FA631C" w:rsidDel="00EB5F3A" w:rsidRDefault="000D67A3" w:rsidP="00B32A87">
      <w:pPr>
        <w:rPr>
          <w:del w:id="447" w:author="Bambi C" w:date="2022-08-08T12:18:00Z"/>
        </w:rPr>
      </w:pPr>
      <w:del w:id="448" w:author="Bambi C" w:date="2022-08-09T11:12:00Z">
        <w:r w:rsidRPr="00FA631C" w:rsidDel="00D850CB">
          <w:delText>“</w:delText>
        </w:r>
      </w:del>
    </w:p>
    <w:p w14:paraId="6AFE75E4" w14:textId="02DC5A45" w:rsidR="00B32A87" w:rsidDel="009F618B" w:rsidRDefault="005A0188" w:rsidP="00B32A87">
      <w:pPr>
        <w:rPr>
          <w:del w:id="449" w:author="Bambi C" w:date="2022-08-06T21:10:00Z"/>
        </w:rPr>
      </w:pPr>
      <w:ins w:id="450" w:author="Bambi C" w:date="2022-08-08T12:16:00Z">
        <w:r w:rsidRPr="00FA631C">
          <w:rPr>
            <w:rPrChange w:id="451" w:author="Bambi C" w:date="2022-08-08T12:16:00Z">
              <w:rPr>
                <w:highlight w:val="yellow"/>
              </w:rPr>
            </w:rPrChange>
          </w:rPr>
          <w:t xml:space="preserve">Modify a new script that manages a </w:t>
        </w:r>
      </w:ins>
      <w:ins w:id="452" w:author="Bambi C" w:date="2022-08-09T12:56:00Z">
        <w:r w:rsidR="00AB0186">
          <w:t>“</w:t>
        </w:r>
      </w:ins>
      <w:ins w:id="453" w:author="Bambi C" w:date="2022-08-08T12:16:00Z">
        <w:r w:rsidRPr="00FA631C">
          <w:rPr>
            <w:rPrChange w:id="454" w:author="Bambi C" w:date="2022-08-08T12:16:00Z">
              <w:rPr>
                <w:highlight w:val="yellow"/>
              </w:rPr>
            </w:rPrChange>
          </w:rPr>
          <w:t>To</w:t>
        </w:r>
      </w:ins>
      <w:ins w:id="455" w:author="Bambi C" w:date="2022-08-09T12:56:00Z">
        <w:r w:rsidR="00DC2A7A">
          <w:t xml:space="preserve"> </w:t>
        </w:r>
      </w:ins>
      <w:ins w:id="456" w:author="Bambi C" w:date="2022-08-08T12:16:00Z">
        <w:r w:rsidRPr="00FA631C">
          <w:rPr>
            <w:rPrChange w:id="457" w:author="Bambi C" w:date="2022-08-08T12:16:00Z">
              <w:rPr>
                <w:highlight w:val="yellow"/>
              </w:rPr>
            </w:rPrChange>
          </w:rPr>
          <w:t>D</w:t>
        </w:r>
        <w:r w:rsidR="00FA631C" w:rsidRPr="00FA631C">
          <w:rPr>
            <w:rPrChange w:id="458" w:author="Bambi C" w:date="2022-08-08T12:16:00Z">
              <w:rPr>
                <w:highlight w:val="yellow"/>
              </w:rPr>
            </w:rPrChange>
          </w:rPr>
          <w:t>o</w:t>
        </w:r>
        <w:r w:rsidRPr="00FA631C">
          <w:rPr>
            <w:rPrChange w:id="459" w:author="Bambi C" w:date="2022-08-08T12:16:00Z">
              <w:rPr>
                <w:highlight w:val="yellow"/>
              </w:rPr>
            </w:rPrChange>
          </w:rPr>
          <w:t xml:space="preserve"> lis</w:t>
        </w:r>
      </w:ins>
      <w:ins w:id="460" w:author="Bambi C" w:date="2022-08-09T12:56:00Z">
        <w:r w:rsidR="00DC2A7A">
          <w:t>t</w:t>
        </w:r>
        <w:r w:rsidR="00AB0186">
          <w:t>”</w:t>
        </w:r>
      </w:ins>
      <w:ins w:id="461" w:author="Bambi C" w:date="2022-08-08T12:16:00Z">
        <w:r w:rsidR="00FA631C" w:rsidRPr="00FA631C">
          <w:rPr>
            <w:rPrChange w:id="462" w:author="Bambi C" w:date="2022-08-08T12:16:00Z">
              <w:rPr>
                <w:highlight w:val="yellow"/>
              </w:rPr>
            </w:rPrChange>
          </w:rPr>
          <w:t>.</w:t>
        </w:r>
      </w:ins>
    </w:p>
    <w:p w14:paraId="4137064B" w14:textId="03EB5224" w:rsidR="009F618B" w:rsidRPr="00FA631C" w:rsidRDefault="009F618B" w:rsidP="00B32A87">
      <w:pPr>
        <w:rPr>
          <w:ins w:id="463" w:author="Bambi C" w:date="2022-08-08T12:17:00Z"/>
          <w:rPrChange w:id="464" w:author="Bambi C" w:date="2022-08-08T12:16:00Z">
            <w:rPr>
              <w:ins w:id="465" w:author="Bambi C" w:date="2022-08-08T12:17:00Z"/>
              <w:highlight w:val="yellow"/>
            </w:rPr>
          </w:rPrChange>
        </w:rPr>
      </w:pPr>
    </w:p>
    <w:p w14:paraId="3B73B931" w14:textId="0D28BF40" w:rsidR="00AA2386" w:rsidRDefault="00EB5F3A" w:rsidP="00B32A87">
      <w:pPr>
        <w:rPr>
          <w:ins w:id="466" w:author="Bambi C" w:date="2022-08-08T12:17:00Z"/>
        </w:rPr>
      </w:pPr>
      <w:ins w:id="467" w:author="Bambi C" w:date="2022-08-08T12:17:00Z">
        <w:r>
          <w:t xml:space="preserve">The </w:t>
        </w:r>
      </w:ins>
      <w:ins w:id="468" w:author="Bambi C" w:date="2022-08-09T12:57:00Z">
        <w:r w:rsidR="00DC2A7A">
          <w:t>“</w:t>
        </w:r>
      </w:ins>
      <w:ins w:id="469" w:author="Bambi C" w:date="2022-08-08T12:17:00Z">
        <w:r>
          <w:t>To</w:t>
        </w:r>
      </w:ins>
      <w:ins w:id="470" w:author="Bambi C" w:date="2022-08-09T12:57:00Z">
        <w:r w:rsidR="00DC2A7A">
          <w:t xml:space="preserve"> </w:t>
        </w:r>
      </w:ins>
      <w:ins w:id="471" w:author="Bambi C" w:date="2022-08-08T12:17:00Z">
        <w:r>
          <w:t>Do</w:t>
        </w:r>
      </w:ins>
      <w:ins w:id="472" w:author="Bambi C" w:date="2022-08-09T12:57:00Z">
        <w:r w:rsidR="00DC2A7A">
          <w:t>”</w:t>
        </w:r>
      </w:ins>
      <w:ins w:id="473" w:author="Bambi C" w:date="2022-08-08T12:17:00Z">
        <w:r>
          <w:t xml:space="preserve"> file will contain two columns of data: (1) Task and (2) Priority.</w:t>
        </w:r>
      </w:ins>
    </w:p>
    <w:p w14:paraId="190B9AA1" w14:textId="7428B0C6" w:rsidR="00EB5F3A" w:rsidRDefault="000F53A1" w:rsidP="00B32A87">
      <w:pPr>
        <w:rPr>
          <w:ins w:id="474" w:author="Bambi C" w:date="2022-08-08T12:19:00Z"/>
        </w:rPr>
      </w:pPr>
      <w:ins w:id="475" w:author="Bambi C" w:date="2022-08-08T12:18:00Z">
        <w:r>
          <w:t xml:space="preserve">Load the columns into a Python Dictionary object. Each dictionary object represents one row of data, and these rows must be added to a Python </w:t>
        </w:r>
      </w:ins>
      <w:ins w:id="476" w:author="Bambi C" w:date="2022-08-08T12:19:00Z">
        <w:r>
          <w:t>List object</w:t>
        </w:r>
        <w:r w:rsidR="00F82A4E">
          <w:t>. Create a table of data (see Lab 5-2).</w:t>
        </w:r>
      </w:ins>
    </w:p>
    <w:p w14:paraId="79782781" w14:textId="7ECCB38F" w:rsidR="00183CDB" w:rsidRDefault="005C5127" w:rsidP="00B32A87">
      <w:pPr>
        <w:rPr>
          <w:ins w:id="477" w:author="Bambi C" w:date="2022-08-09T11:14:00Z"/>
        </w:rPr>
      </w:pPr>
      <w:ins w:id="478" w:author="Bambi C" w:date="2022-08-08T12:20:00Z">
        <w:r>
          <w:lastRenderedPageBreak/>
          <w:t>Modify the starting template</w:t>
        </w:r>
      </w:ins>
      <w:ins w:id="479" w:author="Bambi C" w:date="2022-08-09T11:12:00Z">
        <w:r w:rsidR="00D850CB">
          <w:t xml:space="preserve"> (</w:t>
        </w:r>
        <w:r w:rsidR="00D850CB" w:rsidRPr="00D850CB">
          <w:t>Assigment05_Starter.py</w:t>
        </w:r>
        <w:r w:rsidR="00D850CB">
          <w:t>)</w:t>
        </w:r>
      </w:ins>
      <w:ins w:id="480" w:author="Bambi C" w:date="2022-08-08T12:20:00Z">
        <w:r>
          <w:t>.</w:t>
        </w:r>
      </w:ins>
      <w:ins w:id="481" w:author="Bambi C" w:date="2022-08-09T11:12:00Z">
        <w:r w:rsidR="00D850CB">
          <w:t xml:space="preserve"> </w:t>
        </w:r>
      </w:ins>
      <w:ins w:id="482" w:author="Bambi C" w:date="2022-08-09T11:14:00Z">
        <w:r w:rsidR="00943C2E">
          <w:t xml:space="preserve">Incomplete code </w:t>
        </w:r>
        <w:r w:rsidR="00E9013D">
          <w:t>needed</w:t>
        </w:r>
        <w:r w:rsidR="00943C2E">
          <w:t xml:space="preserve"> for </w:t>
        </w:r>
        <w:r w:rsidR="00AA2E5C">
          <w:t>m</w:t>
        </w:r>
      </w:ins>
      <w:ins w:id="483" w:author="Bambi C" w:date="2022-08-09T11:15:00Z">
        <w:r w:rsidR="00AA2E5C">
          <w:t>enu functions</w:t>
        </w:r>
      </w:ins>
      <w:ins w:id="484" w:author="Bambi C" w:date="2022-08-09T11:14:00Z">
        <w:r w:rsidR="00E9013D">
          <w:t>:</w:t>
        </w:r>
      </w:ins>
      <w:del w:id="485" w:author="Bambi C" w:date="2022-08-09T11:12:00Z">
        <w:r w:rsidR="00354198" w:rsidRPr="00FA631C" w:rsidDel="00D850CB">
          <w:delText>“</w:delText>
        </w:r>
      </w:del>
      <w:del w:id="486" w:author="Bambi C" w:date="2022-08-09T11:14:00Z">
        <w:r w:rsidR="00D96D43" w:rsidRPr="00FA631C" w:rsidDel="00E9013D">
          <w:delText xml:space="preserve"> </w:delText>
        </w:r>
      </w:del>
    </w:p>
    <w:p w14:paraId="6495FE7F" w14:textId="656739C3" w:rsidR="00E9013D" w:rsidRDefault="00943C2E" w:rsidP="00E9013D">
      <w:pPr>
        <w:pStyle w:val="ListParagraph"/>
        <w:numPr>
          <w:ilvl w:val="0"/>
          <w:numId w:val="26"/>
        </w:numPr>
        <w:rPr>
          <w:ins w:id="487" w:author="Bambi C" w:date="2022-08-09T11:15:00Z"/>
        </w:rPr>
      </w:pPr>
      <w:ins w:id="488" w:author="Bambi C" w:date="2022-08-09T11:14:00Z">
        <w:r>
          <w:t xml:space="preserve">Show current </w:t>
        </w:r>
      </w:ins>
      <w:ins w:id="489" w:author="Bambi C" w:date="2022-08-09T11:15:00Z">
        <w:r w:rsidR="00AA2E5C">
          <w:t>items in the table (Step 3)</w:t>
        </w:r>
      </w:ins>
    </w:p>
    <w:p w14:paraId="6A4D408C" w14:textId="4D7542C3" w:rsidR="00AA2E5C" w:rsidRDefault="00AA2E5C" w:rsidP="00E9013D">
      <w:pPr>
        <w:pStyle w:val="ListParagraph"/>
        <w:numPr>
          <w:ilvl w:val="0"/>
          <w:numId w:val="26"/>
        </w:numPr>
        <w:rPr>
          <w:ins w:id="490" w:author="Bambi C" w:date="2022-08-09T11:15:00Z"/>
        </w:rPr>
      </w:pPr>
      <w:ins w:id="491" w:author="Bambi C" w:date="2022-08-09T11:15:00Z">
        <w:r>
          <w:t xml:space="preserve">Add a new item </w:t>
        </w:r>
        <w:r w:rsidR="008B622A">
          <w:t>to the list/Table (Step 4)</w:t>
        </w:r>
      </w:ins>
    </w:p>
    <w:p w14:paraId="27C0F7F0" w14:textId="24C6B3FA" w:rsidR="008B622A" w:rsidRDefault="00DE762A" w:rsidP="00E9013D">
      <w:pPr>
        <w:pStyle w:val="ListParagraph"/>
        <w:numPr>
          <w:ilvl w:val="0"/>
          <w:numId w:val="26"/>
        </w:numPr>
        <w:rPr>
          <w:ins w:id="492" w:author="Bambi C" w:date="2022-08-09T11:15:00Z"/>
        </w:rPr>
      </w:pPr>
      <w:ins w:id="493" w:author="Bambi C" w:date="2022-08-09T11:16:00Z">
        <w:r>
          <w:t xml:space="preserve">Remove a new item from the list/Table </w:t>
        </w:r>
      </w:ins>
      <w:ins w:id="494" w:author="Bambi C" w:date="2022-08-09T11:15:00Z">
        <w:r w:rsidR="008B622A">
          <w:t>(Step 5)</w:t>
        </w:r>
      </w:ins>
    </w:p>
    <w:p w14:paraId="7CAC789A" w14:textId="104FB631" w:rsidR="008B622A" w:rsidRDefault="00DE762A" w:rsidP="00E9013D">
      <w:pPr>
        <w:pStyle w:val="ListParagraph"/>
        <w:numPr>
          <w:ilvl w:val="0"/>
          <w:numId w:val="26"/>
        </w:numPr>
        <w:rPr>
          <w:ins w:id="495" w:author="Bambi C" w:date="2022-08-09T11:16:00Z"/>
        </w:rPr>
      </w:pPr>
      <w:ins w:id="496" w:author="Bambi C" w:date="2022-08-09T11:16:00Z">
        <w:r>
          <w:t xml:space="preserve">Save tasks to the ToDoList.txt file </w:t>
        </w:r>
      </w:ins>
      <w:ins w:id="497" w:author="Bambi C" w:date="2022-08-09T11:15:00Z">
        <w:r w:rsidR="008B622A">
          <w:t xml:space="preserve">(Step </w:t>
        </w:r>
      </w:ins>
      <w:ins w:id="498" w:author="Bambi C" w:date="2022-08-09T11:16:00Z">
        <w:r w:rsidR="008B622A">
          <w:t>6)</w:t>
        </w:r>
      </w:ins>
    </w:p>
    <w:p w14:paraId="7FF0A595" w14:textId="6989271F" w:rsidR="008B622A" w:rsidRDefault="00A26E0A" w:rsidP="00E9013D">
      <w:pPr>
        <w:pStyle w:val="ListParagraph"/>
        <w:numPr>
          <w:ilvl w:val="0"/>
          <w:numId w:val="26"/>
        </w:numPr>
        <w:rPr>
          <w:ins w:id="499" w:author="Bambi C" w:date="2022-08-09T12:23:00Z"/>
        </w:rPr>
      </w:pPr>
      <w:ins w:id="500" w:author="Bambi C" w:date="2022-08-09T11:16:00Z">
        <w:r>
          <w:t xml:space="preserve">Exit program </w:t>
        </w:r>
        <w:r w:rsidR="008B622A">
          <w:t>(Step 7)</w:t>
        </w:r>
      </w:ins>
    </w:p>
    <w:p w14:paraId="0AEB608D" w14:textId="24365DDC" w:rsidR="00BE03C7" w:rsidRDefault="00744822" w:rsidP="00BE03C7">
      <w:pPr>
        <w:rPr>
          <w:ins w:id="501" w:author="Bambi C" w:date="2022-08-09T11:05:00Z"/>
        </w:rPr>
      </w:pPr>
      <w:ins w:id="502" w:author="Bambi C" w:date="2022-08-09T12:24:00Z">
        <w:r>
          <w:t>A</w:t>
        </w:r>
      </w:ins>
      <w:ins w:id="503" w:author="Bambi C" w:date="2022-08-09T12:23:00Z">
        <w:r w:rsidR="00BE03C7">
          <w:t>dditional details</w:t>
        </w:r>
      </w:ins>
      <w:ins w:id="504" w:author="Bambi C" w:date="2022-08-09T12:24:00Z">
        <w:r>
          <w:t xml:space="preserve"> of program requirements included in corresponding write-up</w:t>
        </w:r>
      </w:ins>
      <w:ins w:id="505" w:author="Bambi C" w:date="2022-08-09T12:23:00Z">
        <w:r w:rsidR="00BE03C7">
          <w:t xml:space="preserve">, see Section </w:t>
        </w:r>
      </w:ins>
      <w:ins w:id="506" w:author="Bambi C" w:date="2022-08-09T12:24:00Z">
        <w:r w:rsidR="00732ECE">
          <w:fldChar w:fldCharType="begin"/>
        </w:r>
        <w:r w:rsidR="00732ECE">
          <w:instrText xml:space="preserve"> REF _Ref110341271 \r \h </w:instrText>
        </w:r>
      </w:ins>
      <w:r w:rsidR="00732ECE">
        <w:fldChar w:fldCharType="separate"/>
      </w:r>
      <w:ins w:id="507" w:author="Bambi C" w:date="2022-08-09T12:24:00Z">
        <w:r w:rsidR="00732ECE">
          <w:t>4.2.2</w:t>
        </w:r>
        <w:r w:rsidR="00732ECE">
          <w:fldChar w:fldCharType="end"/>
        </w:r>
      </w:ins>
      <w:ins w:id="508" w:author="Bambi C" w:date="2022-08-09T12:23:00Z">
        <w:r w:rsidR="00BE03C7">
          <w:t>.x</w:t>
        </w:r>
      </w:ins>
      <w:ins w:id="509" w:author="Bambi C" w:date="2022-08-09T12:25:00Z">
        <w:r>
          <w:t>.</w:t>
        </w:r>
      </w:ins>
    </w:p>
    <w:p w14:paraId="1690FFB3" w14:textId="6846A6C1" w:rsidR="00C123B0" w:rsidRDefault="00D96D43" w:rsidP="00B32A87">
      <w:r w:rsidRPr="00FA631C">
        <w:t>(Randall R., Assignment0</w:t>
      </w:r>
      <w:r w:rsidR="00670DA9" w:rsidRPr="00FA631C">
        <w:t>5</w:t>
      </w:r>
      <w:r w:rsidRPr="00F35D17">
        <w:t>_instructions.docx, Self-published, 2022)</w:t>
      </w:r>
      <w:r w:rsidR="0012556D" w:rsidRPr="00F35D17">
        <w:t>.</w:t>
      </w:r>
    </w:p>
    <w:p w14:paraId="5222EAC5" w14:textId="7C3C1C40" w:rsidR="008A1EBC" w:rsidRDefault="00C123B0" w:rsidP="000663EC">
      <w:pPr>
        <w:jc w:val="right"/>
        <w:rPr>
          <w:ins w:id="510" w:author="Bambi C" w:date="2022-08-09T11:02:00Z"/>
        </w:rPr>
      </w:pPr>
      <w:r w:rsidRPr="00216DE9">
        <w:t>[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begin"/>
      </w:r>
      <w:r w:rsidRPr="00EB462D">
        <w:instrText xml:space="preserve"> REF _Ref108280728 \h  \* MERGEFORMAT </w:instrTex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separate"/>
      </w:r>
      <w:r w:rsidR="00941E87" w:rsidRPr="002C103A">
        <w:t>Table of Contents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end"/>
      </w:r>
      <w:r w:rsidRPr="00EB462D">
        <w:t>]</w:t>
      </w:r>
    </w:p>
    <w:p w14:paraId="62249EE9" w14:textId="21695A67" w:rsidR="000B09E2" w:rsidRDefault="00CC5FDB">
      <w:pPr>
        <w:pStyle w:val="Heading3"/>
        <w:rPr>
          <w:ins w:id="511" w:author="Bambi C" w:date="2022-08-09T11:02:00Z"/>
        </w:rPr>
        <w:pPrChange w:id="512" w:author="Bambi C" w:date="2022-08-09T11:02:00Z">
          <w:pPr/>
        </w:pPrChange>
      </w:pPr>
      <w:bookmarkStart w:id="513" w:name="_Toc110958774"/>
      <w:ins w:id="514" w:author="Bambi C" w:date="2022-08-09T11:02:00Z">
        <w:r>
          <w:t>Out of scope</w:t>
        </w:r>
        <w:bookmarkEnd w:id="513"/>
      </w:ins>
    </w:p>
    <w:p w14:paraId="1CCCAD64" w14:textId="2E4658C5" w:rsidR="00CC5FDB" w:rsidRDefault="00CC5FDB" w:rsidP="000B09E2">
      <w:pPr>
        <w:rPr>
          <w:ins w:id="515" w:author="Bambi C" w:date="2022-08-09T11:03:00Z"/>
        </w:rPr>
      </w:pPr>
      <w:ins w:id="516" w:author="Bambi C" w:date="2022-08-09T11:03:00Z">
        <w:r>
          <w:t>For the purpose</w:t>
        </w:r>
      </w:ins>
      <w:ins w:id="517" w:author="Bambi C" w:date="2022-08-09T11:17:00Z">
        <w:r w:rsidR="00A26E0A">
          <w:t>s</w:t>
        </w:r>
      </w:ins>
      <w:ins w:id="518" w:author="Bambi C" w:date="2022-08-09T11:03:00Z">
        <w:r>
          <w:t xml:space="preserve"> of this </w:t>
        </w:r>
        <w:r w:rsidR="00696B0E">
          <w:t xml:space="preserve">document, additional assignment tasks related to “Post your Files to GitHub” </w:t>
        </w:r>
      </w:ins>
      <w:ins w:id="519" w:author="Bambi C" w:date="2022-08-09T11:04:00Z">
        <w:r w:rsidR="00183CDB">
          <w:t xml:space="preserve">(Step 7) </w:t>
        </w:r>
        <w:r w:rsidR="00696B0E">
          <w:t>through “Perform Peer Review”</w:t>
        </w:r>
        <w:r w:rsidR="00183CDB">
          <w:t xml:space="preserve"> (Step 10)</w:t>
        </w:r>
        <w:r w:rsidR="00696B0E">
          <w:t xml:space="preserve"> are not included in this write-up.</w:t>
        </w:r>
      </w:ins>
    </w:p>
    <w:p w14:paraId="70915062" w14:textId="447CC1F4" w:rsidR="00CC5FDB" w:rsidRDefault="00CC5FDB" w:rsidP="00CC5FDB">
      <w:pPr>
        <w:jc w:val="right"/>
      </w:pPr>
      <w:ins w:id="520" w:author="Bambi C" w:date="2022-08-09T11:03:00Z">
        <w:r w:rsidRPr="00216DE9">
          <w:t>[</w:t>
        </w:r>
        <w:r w:rsidRPr="00EB462D">
          <w:rPr>
            <w:rFonts w:asciiTheme="majorHAnsi" w:eastAsiaTheme="majorEastAsia" w:hAnsiTheme="majorHAnsi" w:cstheme="majorBidi"/>
            <w:b/>
            <w:bCs/>
            <w:color w:val="514DAA" w:themeColor="accent2" w:themeShade="BF"/>
            <w:sz w:val="22"/>
            <w:szCs w:val="22"/>
          </w:rPr>
          <w:fldChar w:fldCharType="begin"/>
        </w:r>
        <w:r w:rsidRPr="00EB462D">
          <w:instrText xml:space="preserve"> REF _Ref108280728 \h  \* MERGEFORMAT </w:instrText>
        </w:r>
      </w:ins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</w:r>
      <w:ins w:id="521" w:author="Bambi C" w:date="2022-08-09T11:03:00Z">
        <w:r w:rsidRPr="00EB462D">
          <w:rPr>
            <w:rFonts w:asciiTheme="majorHAnsi" w:eastAsiaTheme="majorEastAsia" w:hAnsiTheme="majorHAnsi" w:cstheme="majorBidi"/>
            <w:b/>
            <w:bCs/>
            <w:color w:val="514DAA" w:themeColor="accent2" w:themeShade="BF"/>
            <w:sz w:val="22"/>
            <w:szCs w:val="22"/>
          </w:rPr>
          <w:fldChar w:fldCharType="separate"/>
        </w:r>
        <w:r w:rsidRPr="002C103A">
          <w:t>Table of Contents</w:t>
        </w:r>
        <w:r w:rsidRPr="00EB462D">
          <w:rPr>
            <w:rFonts w:asciiTheme="majorHAnsi" w:eastAsiaTheme="majorEastAsia" w:hAnsiTheme="majorHAnsi" w:cstheme="majorBidi"/>
            <w:b/>
            <w:bCs/>
            <w:color w:val="514DAA" w:themeColor="accent2" w:themeShade="BF"/>
            <w:sz w:val="22"/>
            <w:szCs w:val="22"/>
          </w:rPr>
          <w:fldChar w:fldCharType="end"/>
        </w:r>
        <w:r w:rsidRPr="00EB462D">
          <w:t>]</w:t>
        </w:r>
      </w:ins>
    </w:p>
    <w:p w14:paraId="2914BF2F" w14:textId="40C67A59" w:rsidR="003426A3" w:rsidRDefault="003426A3" w:rsidP="009E33F3">
      <w:pPr>
        <w:pStyle w:val="Heading3"/>
      </w:pPr>
      <w:bookmarkStart w:id="522" w:name="_Toc110958775"/>
      <w:r>
        <w:t>Lessons learned</w:t>
      </w:r>
      <w:bookmarkEnd w:id="522"/>
    </w:p>
    <w:p w14:paraId="3A5CD71C" w14:textId="247976AA" w:rsidR="001F6C15" w:rsidRDefault="003426A3" w:rsidP="003426A3">
      <w:r>
        <w:t>As weeks progress and assignments are graded, I thought it would be helpful to keep a log of comments received from prior assignments</w:t>
      </w:r>
      <w:r w:rsidR="00DE2733">
        <w:t xml:space="preserve"> (</w:t>
      </w:r>
      <w:del w:id="523" w:author="Bambi C" w:date="2022-08-09T17:02:00Z">
        <w:r w:rsidR="00DE2733" w:rsidDel="00D22E76">
          <w:delText xml:space="preserve">see </w:delText>
        </w:r>
      </w:del>
      <w:r w:rsidR="00814C5D">
        <w:fldChar w:fldCharType="begin"/>
      </w:r>
      <w:r w:rsidR="00814C5D">
        <w:instrText xml:space="preserve"> REF _Ref110337438 \h </w:instrText>
      </w:r>
      <w:r w:rsidR="00814C5D">
        <w:fldChar w:fldCharType="separate"/>
      </w:r>
      <w:r w:rsidR="00CE4503">
        <w:t xml:space="preserve">Figure </w:t>
      </w:r>
      <w:r w:rsidR="00CE4503">
        <w:rPr>
          <w:noProof/>
        </w:rPr>
        <w:t>5</w:t>
      </w:r>
      <w:r w:rsidR="00814C5D">
        <w:fldChar w:fldCharType="end"/>
      </w:r>
      <w:r w:rsidR="00DE2733">
        <w:t>)</w:t>
      </w:r>
      <w:r>
        <w:t xml:space="preserve">. </w:t>
      </w:r>
      <w:r w:rsidR="001F6C15">
        <w:t>The simplest benefit is to serve as a log of lessons learned along the way</w:t>
      </w:r>
      <w:r w:rsidR="00CE4503">
        <w:t xml:space="preserve"> and more practically, as immediate reminders </w:t>
      </w:r>
      <w:r w:rsidR="005C7048">
        <w:t>to not</w:t>
      </w:r>
      <w:r w:rsidR="00CE4503">
        <w:t xml:space="preserve"> repeat the same mistakes</w:t>
      </w:r>
      <w:r w:rsidR="001F6C15">
        <w:t>.</w:t>
      </w:r>
      <w:r w:rsidR="002F6AA6">
        <w:t xml:space="preserve"> </w:t>
      </w:r>
      <w:r w:rsidR="002F6AA6" w:rsidRPr="009E33F3">
        <w:rPr>
          <w:i/>
          <w:iCs w:val="0"/>
        </w:rPr>
        <w:t>Steel sharpens steel.</w:t>
      </w:r>
    </w:p>
    <w:tbl>
      <w:tblPr>
        <w:tblStyle w:val="TableGrid"/>
        <w:tblW w:w="955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2060"/>
        <w:gridCol w:w="5940"/>
        <w:gridCol w:w="1558"/>
      </w:tblGrid>
      <w:tr w:rsidR="001F6C15" w:rsidRPr="00BB3E5B" w14:paraId="6E2EEAB5" w14:textId="77777777" w:rsidTr="00A5710B">
        <w:trPr>
          <w:tblHeader/>
        </w:trPr>
        <w:tc>
          <w:tcPr>
            <w:tcW w:w="2060" w:type="dxa"/>
            <w:shd w:val="clear" w:color="auto" w:fill="EEE6F3" w:themeFill="accent1" w:themeFillTint="33"/>
          </w:tcPr>
          <w:p w14:paraId="0467C285" w14:textId="3B79BE78" w:rsidR="001F6C15" w:rsidRDefault="001F6C15" w:rsidP="001F6C15">
            <w:pPr>
              <w:tabs>
                <w:tab w:val="left" w:pos="1258"/>
              </w:tabs>
              <w:rPr>
                <w:b/>
                <w:bCs/>
              </w:rPr>
            </w:pPr>
            <w:r w:rsidRPr="009E33F3">
              <w:rPr>
                <w:b/>
                <w:bCs/>
              </w:rPr>
              <w:t>Assignment</w:t>
            </w:r>
            <w:r w:rsidR="00CE7904" w:rsidRPr="00CE7904">
              <w:rPr>
                <w:b/>
                <w:bCs/>
              </w:rPr>
              <w:t xml:space="preserve"> </w:t>
            </w:r>
            <w:r w:rsidR="00DE2733">
              <w:rPr>
                <w:b/>
                <w:bCs/>
              </w:rPr>
              <w:t>f</w:t>
            </w:r>
            <w:r w:rsidR="00CE7904" w:rsidRPr="00CE7904">
              <w:rPr>
                <w:b/>
                <w:bCs/>
              </w:rPr>
              <w:t>ilename</w:t>
            </w:r>
          </w:p>
          <w:p w14:paraId="4E287568" w14:textId="348F9C31" w:rsidR="00DE2733" w:rsidRPr="00CE7904" w:rsidRDefault="00DE2733" w:rsidP="009E33F3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</w:p>
        </w:tc>
        <w:tc>
          <w:tcPr>
            <w:tcW w:w="5940" w:type="dxa"/>
            <w:shd w:val="clear" w:color="auto" w:fill="EEE6F3" w:themeFill="accent1" w:themeFillTint="33"/>
          </w:tcPr>
          <w:p w14:paraId="012CE709" w14:textId="73BD3C48" w:rsidR="00DE2733" w:rsidRPr="009E33F3" w:rsidRDefault="001F6C15" w:rsidP="00BB3E5B">
            <w:pPr>
              <w:tabs>
                <w:tab w:val="left" w:pos="1258"/>
              </w:tabs>
              <w:rPr>
                <w:b/>
                <w:bCs/>
              </w:rPr>
            </w:pPr>
            <w:r w:rsidRPr="00CE7904">
              <w:rPr>
                <w:b/>
                <w:bCs/>
              </w:rPr>
              <w:t>Comment</w:t>
            </w:r>
          </w:p>
        </w:tc>
        <w:tc>
          <w:tcPr>
            <w:tcW w:w="1558" w:type="dxa"/>
            <w:shd w:val="clear" w:color="auto" w:fill="EEE6F3" w:themeFill="accent1" w:themeFillTint="33"/>
          </w:tcPr>
          <w:p w14:paraId="32A7E5FD" w14:textId="66579F79" w:rsidR="001F6C15" w:rsidRPr="00CE7904" w:rsidRDefault="00D55D27" w:rsidP="009E33F3">
            <w:pPr>
              <w:tabs>
                <w:tab w:val="left" w:pos="1258"/>
              </w:tabs>
              <w:jc w:val="center"/>
              <w:rPr>
                <w:b/>
                <w:bCs/>
                <w:u w:val="single"/>
              </w:rPr>
            </w:pPr>
            <w:r>
              <w:rPr>
                <w:b/>
                <w:bCs/>
              </w:rPr>
              <w:t>Penalties</w:t>
            </w:r>
          </w:p>
        </w:tc>
      </w:tr>
      <w:tr w:rsidR="001F6C15" w:rsidRPr="00BB3E5B" w14:paraId="6DA4F809" w14:textId="77777777" w:rsidTr="00A5710B">
        <w:tc>
          <w:tcPr>
            <w:tcW w:w="2060" w:type="dxa"/>
          </w:tcPr>
          <w:p w14:paraId="6A57F012" w14:textId="2B4071CC" w:rsidR="001F6C15" w:rsidRPr="009E33F3" w:rsidRDefault="00CE7904" w:rsidP="00BB3E5B">
            <w:pPr>
              <w:tabs>
                <w:tab w:val="left" w:pos="1258"/>
              </w:tabs>
            </w:pPr>
            <w:r w:rsidRPr="00CE7904">
              <w:t>A01-RSar.docx</w:t>
            </w:r>
          </w:p>
        </w:tc>
        <w:tc>
          <w:tcPr>
            <w:tcW w:w="5940" w:type="dxa"/>
          </w:tcPr>
          <w:p w14:paraId="01F55B98" w14:textId="77777777" w:rsidR="00DE2733" w:rsidRDefault="00DE2733" w:rsidP="00DE2733">
            <w:pPr>
              <w:tabs>
                <w:tab w:val="left" w:pos="1258"/>
              </w:tabs>
            </w:pPr>
            <w:r>
              <w:t xml:space="preserve">end the file with </w:t>
            </w:r>
          </w:p>
          <w:p w14:paraId="3DC964EF" w14:textId="3EC7530E" w:rsidR="00DE2733" w:rsidRDefault="00DE2733" w:rsidP="00DE2733">
            <w:pPr>
              <w:tabs>
                <w:tab w:val="left" w:pos="1258"/>
              </w:tabs>
            </w:pPr>
            <w:proofErr w:type="gramStart"/>
            <w:r>
              <w:t>print(</w:t>
            </w:r>
            <w:proofErr w:type="gramEnd"/>
            <w:r w:rsidR="00D55D27">
              <w:t>‘</w:t>
            </w:r>
            <w:r>
              <w:t>(Press Enter to End Program)</w:t>
            </w:r>
            <w:r w:rsidR="00D55D27">
              <w:t>’</w:t>
            </w:r>
            <w:r>
              <w:t>) #Conclusion line</w:t>
            </w:r>
          </w:p>
          <w:p w14:paraId="03704CCB" w14:textId="77777777" w:rsidR="00DE2733" w:rsidRDefault="00DE2733" w:rsidP="00DE2733">
            <w:pPr>
              <w:tabs>
                <w:tab w:val="left" w:pos="1258"/>
              </w:tabs>
            </w:pPr>
            <w:proofErr w:type="gramStart"/>
            <w:r>
              <w:t>input(</w:t>
            </w:r>
            <w:proofErr w:type="gramEnd"/>
            <w:r>
              <w:t>)</w:t>
            </w:r>
          </w:p>
          <w:p w14:paraId="3CC9E41F" w14:textId="326FBB46" w:rsidR="00DE2733" w:rsidRPr="00CE7904" w:rsidRDefault="00DE2733" w:rsidP="00DE2733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284156A0" w14:textId="0456E8C1" w:rsidR="001F6C15" w:rsidRPr="009E33F3" w:rsidRDefault="00DE2733" w:rsidP="009E33F3">
            <w:pPr>
              <w:tabs>
                <w:tab w:val="left" w:pos="1258"/>
              </w:tabs>
              <w:jc w:val="center"/>
            </w:pPr>
            <w:r>
              <w:t>-2</w:t>
            </w:r>
          </w:p>
        </w:tc>
      </w:tr>
      <w:tr w:rsidR="00CE7904" w:rsidRPr="00BB3E5B" w14:paraId="0FE7D0C7" w14:textId="77777777" w:rsidTr="00A5710B">
        <w:tc>
          <w:tcPr>
            <w:tcW w:w="2060" w:type="dxa"/>
          </w:tcPr>
          <w:p w14:paraId="7B52249F" w14:textId="727E5D3B" w:rsidR="00CE7904" w:rsidRPr="009E33F3" w:rsidRDefault="00CE7904" w:rsidP="00BB3E5B">
            <w:pPr>
              <w:tabs>
                <w:tab w:val="left" w:pos="1258"/>
              </w:tabs>
            </w:pPr>
            <w:r w:rsidRPr="00CE7904">
              <w:t>A0</w:t>
            </w:r>
            <w:r>
              <w:t>2</w:t>
            </w:r>
            <w:r w:rsidRPr="00CE7904">
              <w:t>-R</w:t>
            </w:r>
            <w:r w:rsidR="00B32A87">
              <w:t>S</w:t>
            </w:r>
            <w:r w:rsidRPr="00CE7904">
              <w:t>ar.docx</w:t>
            </w:r>
          </w:p>
        </w:tc>
        <w:tc>
          <w:tcPr>
            <w:tcW w:w="5940" w:type="dxa"/>
          </w:tcPr>
          <w:p w14:paraId="2FE84A05" w14:textId="77777777" w:rsidR="00CE7904" w:rsidRDefault="00DE2733" w:rsidP="00BB3E5B">
            <w:pPr>
              <w:tabs>
                <w:tab w:val="left" w:pos="1258"/>
              </w:tabs>
            </w:pPr>
            <w:r w:rsidRPr="00DE2733">
              <w:t>any figure# in a caption below a images/code snippet is referenced by figure # in the text written up above</w:t>
            </w:r>
          </w:p>
          <w:p w14:paraId="40647E2B" w14:textId="26629B30" w:rsidR="00DE2733" w:rsidRPr="00CE7904" w:rsidRDefault="00DE2733" w:rsidP="00BB3E5B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6A490F96" w14:textId="13820781" w:rsidR="00CE7904" w:rsidRPr="009E33F3" w:rsidRDefault="00DE2733" w:rsidP="009E33F3">
            <w:pPr>
              <w:keepNext/>
              <w:tabs>
                <w:tab w:val="left" w:pos="1258"/>
              </w:tabs>
              <w:jc w:val="center"/>
            </w:pPr>
            <w:r>
              <w:t>-1</w:t>
            </w:r>
          </w:p>
        </w:tc>
      </w:tr>
      <w:tr w:rsidR="00CE7904" w:rsidRPr="00BB3E5B" w14:paraId="52F92B71" w14:textId="77777777" w:rsidTr="00A5710B">
        <w:tc>
          <w:tcPr>
            <w:tcW w:w="2060" w:type="dxa"/>
          </w:tcPr>
          <w:p w14:paraId="4F95347B" w14:textId="10FC0705" w:rsidR="00CE7904" w:rsidRPr="00CE7904" w:rsidRDefault="00CE7904" w:rsidP="00BB3E5B">
            <w:pPr>
              <w:tabs>
                <w:tab w:val="left" w:pos="1258"/>
              </w:tabs>
            </w:pPr>
            <w:r w:rsidRPr="00CE7904">
              <w:t>A0</w:t>
            </w:r>
            <w:r>
              <w:t>3</w:t>
            </w:r>
            <w:r w:rsidRPr="00CE7904">
              <w:t>-R</w:t>
            </w:r>
            <w:r w:rsidR="00B32A87">
              <w:t>S</w:t>
            </w:r>
            <w:r w:rsidRPr="00CE7904">
              <w:t>ar.docx</w:t>
            </w:r>
          </w:p>
        </w:tc>
        <w:tc>
          <w:tcPr>
            <w:tcW w:w="5940" w:type="dxa"/>
          </w:tcPr>
          <w:p w14:paraId="1F6EEBC2" w14:textId="77777777" w:rsidR="00CE7904" w:rsidRDefault="00DE2733" w:rsidP="00BB3E5B">
            <w:pPr>
              <w:tabs>
                <w:tab w:val="left" w:pos="1258"/>
              </w:tabs>
            </w:pPr>
            <w:r w:rsidRPr="00DE2733">
              <w:t>Filename should be: HomeInventory.py</w:t>
            </w:r>
          </w:p>
          <w:p w14:paraId="2A0B28DA" w14:textId="311C22C7" w:rsidR="00DE2733" w:rsidRPr="00CE7904" w:rsidRDefault="00DE2733" w:rsidP="00BB3E5B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092B08B1" w14:textId="3F9BAE0E" w:rsidR="00CE7904" w:rsidRPr="00CE7904" w:rsidRDefault="00DE2733" w:rsidP="00CE7904">
            <w:pPr>
              <w:keepNext/>
              <w:tabs>
                <w:tab w:val="left" w:pos="1258"/>
              </w:tabs>
              <w:jc w:val="center"/>
            </w:pPr>
            <w:r>
              <w:t>-2</w:t>
            </w:r>
          </w:p>
        </w:tc>
      </w:tr>
      <w:tr w:rsidR="00C41FCE" w:rsidRPr="00BB3E5B" w14:paraId="5477BF72" w14:textId="77777777" w:rsidTr="00A5710B">
        <w:tc>
          <w:tcPr>
            <w:tcW w:w="2060" w:type="dxa"/>
          </w:tcPr>
          <w:p w14:paraId="1831D5F9" w14:textId="048B669D" w:rsidR="00C41FCE" w:rsidRPr="00CE7904" w:rsidRDefault="00C41FCE" w:rsidP="00C41FCE">
            <w:pPr>
              <w:tabs>
                <w:tab w:val="left" w:pos="1258"/>
              </w:tabs>
            </w:pPr>
            <w:r w:rsidRPr="00CE7904">
              <w:t>A0</w:t>
            </w:r>
            <w:r>
              <w:t>4</w:t>
            </w:r>
            <w:r w:rsidRPr="00CE7904">
              <w:t>-R</w:t>
            </w:r>
            <w:r>
              <w:t>S</w:t>
            </w:r>
            <w:r w:rsidRPr="00CE7904">
              <w:t>ar.docx</w:t>
            </w:r>
          </w:p>
        </w:tc>
        <w:tc>
          <w:tcPr>
            <w:tcW w:w="5940" w:type="dxa"/>
          </w:tcPr>
          <w:p w14:paraId="59A87044" w14:textId="77777777" w:rsidR="00A5710B" w:rsidRDefault="00C41FCE" w:rsidP="00C41FCE">
            <w:pPr>
              <w:tabs>
                <w:tab w:val="left" w:pos="1258"/>
              </w:tabs>
              <w:rPr>
                <w:ins w:id="524" w:author="Bambi C" w:date="2022-08-06T16:35:00Z"/>
              </w:rPr>
            </w:pPr>
            <w:ins w:id="525" w:author="Bambi C" w:date="2022-08-06T16:28:00Z">
              <w:r w:rsidRPr="001D7E5F">
                <w:t xml:space="preserve">the save/exit option didn't ask me if </w:t>
              </w:r>
              <w:proofErr w:type="spellStart"/>
              <w:r w:rsidRPr="001D7E5F">
                <w:t>i</w:t>
              </w:r>
              <w:proofErr w:type="spellEnd"/>
              <w:r w:rsidRPr="001D7E5F">
                <w:t xml:space="preserve"> wanted to save to the file</w:t>
              </w:r>
            </w:ins>
            <w:ins w:id="526" w:author="Bambi C" w:date="2022-08-06T16:34:00Z">
              <w:r w:rsidR="007B2D99">
                <w:t xml:space="preserve"> </w:t>
              </w:r>
            </w:ins>
          </w:p>
          <w:p w14:paraId="2043E1D4" w14:textId="77777777" w:rsidR="00A5710B" w:rsidRDefault="00A5710B" w:rsidP="00C41FCE">
            <w:pPr>
              <w:tabs>
                <w:tab w:val="left" w:pos="1258"/>
              </w:tabs>
              <w:rPr>
                <w:ins w:id="527" w:author="Bambi C" w:date="2022-08-06T16:35:00Z"/>
              </w:rPr>
            </w:pPr>
          </w:p>
          <w:p w14:paraId="5ADF1875" w14:textId="577FD689" w:rsidR="00C41FCE" w:rsidRDefault="00A5710B" w:rsidP="00C41FCE">
            <w:pPr>
              <w:tabs>
                <w:tab w:val="left" w:pos="1258"/>
              </w:tabs>
              <w:rPr>
                <w:ins w:id="528" w:author="Bambi C" w:date="2022-08-06T16:28:00Z"/>
              </w:rPr>
            </w:pPr>
            <w:ins w:id="529" w:author="Bambi C" w:date="2022-08-06T16:35:00Z">
              <w:r>
                <w:t xml:space="preserve">Note: </w:t>
              </w:r>
            </w:ins>
            <w:ins w:id="530" w:author="Bambi C" w:date="2022-08-06T16:34:00Z">
              <w:r w:rsidR="007B2D99">
                <w:t xml:space="preserve">see Figure 5 </w:t>
              </w:r>
            </w:ins>
            <w:ins w:id="531" w:author="Bambi C" w:date="2022-08-06T16:35:00Z">
              <w:r w:rsidR="007B2D99">
                <w:t xml:space="preserve">- </w:t>
              </w:r>
              <w:r w:rsidRPr="00A5710B">
                <w:t>Assignment04_instructions</w:t>
              </w:r>
              <w:r>
                <w:t>.docx</w:t>
              </w:r>
            </w:ins>
          </w:p>
          <w:p w14:paraId="4AEA7DA9" w14:textId="4499C9CA" w:rsidR="00C41FCE" w:rsidRPr="00DE2733" w:rsidRDefault="00C41FCE" w:rsidP="00C41FCE">
            <w:pPr>
              <w:tabs>
                <w:tab w:val="left" w:pos="1258"/>
              </w:tabs>
            </w:pPr>
          </w:p>
        </w:tc>
        <w:tc>
          <w:tcPr>
            <w:tcW w:w="1558" w:type="dxa"/>
          </w:tcPr>
          <w:p w14:paraId="20E38BD2" w14:textId="771C5BC6" w:rsidR="00C41FCE" w:rsidRDefault="00C41FCE" w:rsidP="00C41FCE">
            <w:pPr>
              <w:keepNext/>
              <w:tabs>
                <w:tab w:val="left" w:pos="1258"/>
              </w:tabs>
              <w:jc w:val="center"/>
            </w:pPr>
            <w:ins w:id="532" w:author="Bambi C" w:date="2022-08-06T16:28:00Z">
              <w:r>
                <w:t>-2</w:t>
              </w:r>
            </w:ins>
          </w:p>
        </w:tc>
      </w:tr>
    </w:tbl>
    <w:p w14:paraId="69CC9111" w14:textId="62EF3E0A" w:rsidR="001F6C15" w:rsidRDefault="00CE7904" w:rsidP="000606C4">
      <w:pPr>
        <w:pStyle w:val="Caption"/>
      </w:pPr>
      <w:bookmarkStart w:id="533" w:name="_Ref110337438"/>
      <w:r>
        <w:t xml:space="preserve">Figure </w:t>
      </w:r>
      <w:fldSimple w:instr=" SEQ Figure \* ARABIC ">
        <w:r w:rsidR="008E6F01">
          <w:rPr>
            <w:noProof/>
          </w:rPr>
          <w:t>5</w:t>
        </w:r>
      </w:fldSimple>
      <w:bookmarkEnd w:id="533"/>
      <w:r>
        <w:t>. Table of review comments from prior assignments</w:t>
      </w:r>
    </w:p>
    <w:p w14:paraId="45B150EA" w14:textId="678B99F6" w:rsidR="003426A3" w:rsidRDefault="003426A3" w:rsidP="003426A3">
      <w:pPr>
        <w:jc w:val="right"/>
      </w:pPr>
      <w:r w:rsidRPr="00216DE9">
        <w:t>[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begin"/>
      </w:r>
      <w:r w:rsidRPr="00EB462D">
        <w:instrText xml:space="preserve"> REF _Ref108280728 \h  \* MERGEFORMAT </w:instrTex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separate"/>
      </w:r>
      <w:r w:rsidRPr="002C103A">
        <w:t>Table of Contents</w:t>
      </w:r>
      <w:r w:rsidRPr="00EB462D">
        <w:rPr>
          <w:rFonts w:asciiTheme="majorHAnsi" w:eastAsiaTheme="majorEastAsia" w:hAnsiTheme="majorHAnsi" w:cstheme="majorBidi"/>
          <w:b/>
          <w:bCs/>
          <w:color w:val="514DAA" w:themeColor="accent2" w:themeShade="BF"/>
          <w:sz w:val="22"/>
          <w:szCs w:val="22"/>
        </w:rPr>
        <w:fldChar w:fldCharType="end"/>
      </w:r>
      <w:r w:rsidRPr="00EB462D">
        <w:t>]</w:t>
      </w:r>
    </w:p>
    <w:p w14:paraId="7D703662" w14:textId="38E9D2FF" w:rsidR="008A1EBC" w:rsidRDefault="00675A6C" w:rsidP="00202024">
      <w:pPr>
        <w:pStyle w:val="Heading2"/>
      </w:pPr>
      <w:bookmarkStart w:id="534" w:name="_Toc110958776"/>
      <w:r>
        <w:t>Design</w:t>
      </w:r>
      <w:bookmarkEnd w:id="534"/>
    </w:p>
    <w:p w14:paraId="7D505DEB" w14:textId="779EA4C4" w:rsidR="00202024" w:rsidRDefault="00F75165" w:rsidP="00202024">
      <w:r>
        <w:t xml:space="preserve">This section includes the relevant components in the Python code </w:t>
      </w:r>
      <w:r w:rsidR="001D31C2">
        <w:t>that compose my proposed solution to the assignment.</w:t>
      </w:r>
    </w:p>
    <w:p w14:paraId="1C23E120" w14:textId="78D1EFC2" w:rsidR="00C123B0" w:rsidRDefault="00C123B0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1112929B" w14:textId="5517DAAB" w:rsidR="00936033" w:rsidRDefault="00814C5D" w:rsidP="009E33F3">
      <w:pPr>
        <w:pStyle w:val="Heading3"/>
      </w:pPr>
      <w:bookmarkStart w:id="535" w:name="_Toc110958777"/>
      <w:r>
        <w:lastRenderedPageBreak/>
        <w:t>Standard elements</w:t>
      </w:r>
      <w:bookmarkEnd w:id="535"/>
    </w:p>
    <w:p w14:paraId="569FA314" w14:textId="610AEA1A" w:rsidR="003426A3" w:rsidRDefault="003426A3" w:rsidP="003426A3">
      <w:pPr>
        <w:pStyle w:val="Heading4"/>
      </w:pPr>
      <w:bookmarkStart w:id="536" w:name="_Ref110936552"/>
      <w:bookmarkStart w:id="537" w:name="_Toc110958778"/>
      <w:r>
        <w:t>Code style</w:t>
      </w:r>
      <w:bookmarkEnd w:id="536"/>
      <w:bookmarkEnd w:id="537"/>
    </w:p>
    <w:p w14:paraId="45402D7A" w14:textId="3A3769EC" w:rsidR="003426A3" w:rsidRDefault="003426A3" w:rsidP="003426A3">
      <w:r>
        <w:t>By default, PyCharm will automatically perform checks of code style for PEP 8 (</w:t>
      </w:r>
      <w:r w:rsidRPr="00083C61">
        <w:t xml:space="preserve">JetBrains, </w:t>
      </w:r>
      <w:hyperlink r:id="rId9" w:anchor="df2e3bcf" w:history="1">
        <w:r w:rsidRPr="00F77B54">
          <w:rPr>
            <w:rStyle w:val="Hyperlink"/>
          </w:rPr>
          <w:t>https://www.jetbrains.com/help/pycharm/tutorial-code-quality-assistance-tips-and-tricks.html#df2e3bcf</w:t>
        </w:r>
      </w:hyperlink>
      <w:r w:rsidRPr="00083C61">
        <w:t>, 2022</w:t>
      </w:r>
      <w:r>
        <w:t>)</w:t>
      </w:r>
      <w:r w:rsidRPr="00083C61">
        <w:t xml:space="preserve"> (External site)</w:t>
      </w:r>
      <w:r>
        <w:t>. I made a conscious decision to follow the Problems/Solutions PyCharm identified, which in some cases conflict with the code style taught in class / prior assignments</w:t>
      </w:r>
      <w:r w:rsidR="00D55D27">
        <w:t xml:space="preserve"> </w:t>
      </w:r>
      <w:r w:rsidR="000606C4">
        <w:t>–</w:t>
      </w:r>
      <w:r w:rsidR="00D55D27">
        <w:t xml:space="preserve"> </w:t>
      </w:r>
      <w:r w:rsidR="000606C4">
        <w:t>honestly, it makes reading for errors in PyCharm a lot easier without having to mess with config settings of the feature</w:t>
      </w:r>
      <w:r>
        <w:t>.</w:t>
      </w:r>
    </w:p>
    <w:p w14:paraId="4A1D7AC9" w14:textId="77777777" w:rsidR="003426A3" w:rsidRDefault="003426A3" w:rsidP="003426A3">
      <w:pPr>
        <w:rPr>
          <w:ins w:id="538" w:author="Bambi C" w:date="2022-08-09T11:19:00Z"/>
        </w:rPr>
      </w:pPr>
      <w:r>
        <w:t xml:space="preserve">For more information about PEP 8 code style guide: </w:t>
      </w:r>
      <w:hyperlink r:id="rId10" w:history="1">
        <w:r w:rsidRPr="00F77B54">
          <w:rPr>
            <w:rStyle w:val="Hyperlink"/>
          </w:rPr>
          <w:t>https://peps.python.org/pep-0008/</w:t>
        </w:r>
      </w:hyperlink>
      <w:r>
        <w:t xml:space="preserve"> </w:t>
      </w:r>
    </w:p>
    <w:p w14:paraId="39245E86" w14:textId="1A4E3B86" w:rsidR="00E54D5B" w:rsidRDefault="00E54D5B">
      <w:pPr>
        <w:jc w:val="right"/>
        <w:rPr>
          <w:ins w:id="539" w:author="Bambi C" w:date="2022-08-09T11:18:00Z"/>
        </w:rPr>
        <w:pPrChange w:id="540" w:author="Bambi C" w:date="2022-08-09T11:19:00Z">
          <w:pPr/>
        </w:pPrChange>
      </w:pPr>
      <w:ins w:id="541" w:author="Bambi C" w:date="2022-08-09T11:19:00Z">
        <w:r w:rsidRPr="00216DE9">
          <w:t>[</w:t>
        </w:r>
        <w:r w:rsidRPr="00EB462D">
          <w:fldChar w:fldCharType="begin"/>
        </w:r>
        <w:r w:rsidRPr="00EB462D">
          <w:instrText xml:space="preserve"> REF _Ref108280728 \h  \* MERGEFORMAT </w:instrText>
        </w:r>
      </w:ins>
      <w:ins w:id="542" w:author="Bambi C" w:date="2022-08-09T11:19:00Z">
        <w:r w:rsidRPr="00EB462D">
          <w:fldChar w:fldCharType="separate"/>
        </w:r>
        <w:r w:rsidRPr="002C103A">
          <w:t>Table of Contents</w:t>
        </w:r>
        <w:r w:rsidRPr="00EB462D">
          <w:fldChar w:fldCharType="end"/>
        </w:r>
        <w:r w:rsidRPr="00EB462D">
          <w:t>]</w:t>
        </w:r>
      </w:ins>
    </w:p>
    <w:p w14:paraId="5BF8EB00" w14:textId="2B099D4F" w:rsidR="00A4695C" w:rsidRDefault="00E54D5B">
      <w:pPr>
        <w:pStyle w:val="Heading4"/>
        <w:pPrChange w:id="543" w:author="Bambi C" w:date="2022-08-09T11:19:00Z">
          <w:pPr/>
        </w:pPrChange>
      </w:pPr>
      <w:bookmarkStart w:id="544" w:name="_Toc110958779"/>
      <w:ins w:id="545" w:author="Bambi C" w:date="2022-08-09T11:19:00Z">
        <w:r>
          <w:t>Exception</w:t>
        </w:r>
      </w:ins>
      <w:ins w:id="546" w:author="Bambi C" w:date="2022-08-09T12:15:00Z">
        <w:r w:rsidR="00482238">
          <w:t>s</w:t>
        </w:r>
      </w:ins>
      <w:bookmarkEnd w:id="544"/>
    </w:p>
    <w:p w14:paraId="24367317" w14:textId="5268F6F1" w:rsidR="00E54D5B" w:rsidRDefault="000D5286">
      <w:pPr>
        <w:rPr>
          <w:ins w:id="547" w:author="Bambi C" w:date="2022-08-09T11:19:00Z"/>
        </w:rPr>
        <w:pPrChange w:id="548" w:author="Bambi C" w:date="2022-08-09T11:19:00Z">
          <w:pPr>
            <w:jc w:val="right"/>
          </w:pPr>
        </w:pPrChange>
      </w:pPr>
      <w:ins w:id="549" w:author="Bambi C" w:date="2022-08-09T11:19:00Z">
        <w:r>
          <w:t xml:space="preserve">Since I will be modifying “base code” provided, I </w:t>
        </w:r>
      </w:ins>
      <w:ins w:id="550" w:author="Bambi C" w:date="2022-08-09T11:20:00Z">
        <w:r>
          <w:t>have</w:t>
        </w:r>
        <w:r w:rsidR="00BD10C9">
          <w:t xml:space="preserve"> not changed the variable naming convention </w:t>
        </w:r>
        <w:r w:rsidR="00E54A47">
          <w:t xml:space="preserve">to keep code more comparable to the </w:t>
        </w:r>
      </w:ins>
      <w:ins w:id="551" w:author="Bambi C" w:date="2022-08-09T11:21:00Z">
        <w:r w:rsidR="00E54A47">
          <w:t xml:space="preserve">code </w:t>
        </w:r>
      </w:ins>
      <w:ins w:id="552" w:author="Bambi C" w:date="2022-08-09T11:20:00Z">
        <w:r w:rsidR="00E54A47">
          <w:t>submi</w:t>
        </w:r>
      </w:ins>
      <w:ins w:id="553" w:author="Bambi C" w:date="2022-08-09T11:21:00Z">
        <w:r w:rsidR="00E54A47">
          <w:t xml:space="preserve">tted by classmates. </w:t>
        </w:r>
        <w:r w:rsidR="00B95718">
          <w:t xml:space="preserve">In other circumstances, I will confirm to the code style specified in Section </w:t>
        </w:r>
      </w:ins>
      <w:ins w:id="554" w:author="Bambi C" w:date="2022-08-09T11:22:00Z">
        <w:r w:rsidR="00E47F57">
          <w:fldChar w:fldCharType="begin"/>
        </w:r>
        <w:r w:rsidR="00E47F57">
          <w:instrText xml:space="preserve"> REF _Ref110936552 \r \h </w:instrText>
        </w:r>
      </w:ins>
      <w:r w:rsidR="00E47F57">
        <w:fldChar w:fldCharType="separate"/>
      </w:r>
      <w:ins w:id="555" w:author="Bambi C" w:date="2022-08-09T11:22:00Z">
        <w:r w:rsidR="00E47F57">
          <w:t>4.2.1.1</w:t>
        </w:r>
        <w:r w:rsidR="00E47F57">
          <w:fldChar w:fldCharType="end"/>
        </w:r>
        <w:r w:rsidR="00E47F57">
          <w:t>.</w:t>
        </w:r>
      </w:ins>
    </w:p>
    <w:p w14:paraId="44A631DC" w14:textId="115926E9" w:rsidR="003426A3" w:rsidRPr="00202024" w:rsidRDefault="003426A3" w:rsidP="000606C4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4A1F4A95" w14:textId="22F27FB8" w:rsidR="00265303" w:rsidRDefault="00AC3005" w:rsidP="009E33F3">
      <w:pPr>
        <w:pStyle w:val="Heading4"/>
      </w:pPr>
      <w:bookmarkStart w:id="556" w:name="_Toc110958780"/>
      <w:r>
        <w:t>Script header</w:t>
      </w:r>
      <w:bookmarkEnd w:id="556"/>
    </w:p>
    <w:p w14:paraId="7DBBEA28" w14:textId="7197C1C7" w:rsidR="00265303" w:rsidRDefault="00AD4176" w:rsidP="00B22B01">
      <w:r>
        <w:t>In the script header (</w:t>
      </w:r>
      <w:r w:rsidR="004D350E">
        <w:t xml:space="preserve">top of </w:t>
      </w:r>
      <w:r>
        <w:t xml:space="preserve">the </w:t>
      </w:r>
      <w:r w:rsidR="004D350E">
        <w:t>script file</w:t>
      </w:r>
      <w:r>
        <w:t>)</w:t>
      </w:r>
      <w:r w:rsidR="00021FB8">
        <w:t>, the following information must be recorded in the following format</w:t>
      </w:r>
      <w:r w:rsidR="00011F62">
        <w:t xml:space="preserve"> (</w:t>
      </w:r>
      <w:del w:id="557" w:author="Bambi C" w:date="2022-08-09T17:02:00Z">
        <w:r w:rsidR="00011F62" w:rsidDel="00D22E76">
          <w:delText>see</w:delText>
        </w:r>
        <w:r w:rsidR="005332AB" w:rsidDel="00D22E76">
          <w:delText xml:space="preserve"> </w:delText>
        </w:r>
      </w:del>
      <w:r w:rsidR="005332AB">
        <w:fldChar w:fldCharType="begin"/>
      </w:r>
      <w:r w:rsidR="005332AB">
        <w:instrText xml:space="preserve"> REF _Ref109673335 \h </w:instrText>
      </w:r>
      <w:r w:rsidR="005332AB">
        <w:fldChar w:fldCharType="separate"/>
      </w:r>
      <w:r w:rsidR="000A514E">
        <w:t xml:space="preserve">Figure </w:t>
      </w:r>
      <w:r w:rsidR="000A514E">
        <w:rPr>
          <w:noProof/>
        </w:rPr>
        <w:t>6</w:t>
      </w:r>
      <w:r w:rsidR="005332AB">
        <w:fldChar w:fldCharType="end"/>
      </w:r>
      <w:r w:rsidR="00011F62">
        <w:t>)</w:t>
      </w:r>
      <w:r w:rsidR="00582C03">
        <w:t>:</w:t>
      </w:r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497288" w:themeFill="accent4" w:themeFillShade="BF"/>
        <w:tblLook w:val="04A0" w:firstRow="1" w:lastRow="0" w:firstColumn="1" w:lastColumn="0" w:noHBand="0" w:noVBand="1"/>
      </w:tblPr>
      <w:tblGrid>
        <w:gridCol w:w="8928"/>
      </w:tblGrid>
      <w:tr w:rsidR="00021FB8" w14:paraId="6023067E" w14:textId="77777777" w:rsidTr="00C97B4A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065CDF9" w14:textId="37C4EF5F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-------------------------------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</w:p>
          <w:p w14:paraId="0C9BB79B" w14:textId="4F5C0236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# Title: </w:t>
            </w:r>
            <w:r w:rsidR="00026431" w:rsidRPr="009E33F3">
              <w:rPr>
                <w:rFonts w:ascii="Consolas" w:hAnsi="Consolas" w:cs="Consolas"/>
                <w:iCs w:val="0"/>
                <w:color w:val="000000" w:themeColor="text1"/>
              </w:rPr>
              <w:t>Assignment</w:t>
            </w:r>
            <w:r w:rsidR="005E1C18" w:rsidRPr="009E33F3">
              <w:rPr>
                <w:rFonts w:ascii="Consolas" w:hAnsi="Consolas" w:cs="Consolas"/>
                <w:iCs w:val="0"/>
                <w:color w:val="000000" w:themeColor="text1"/>
              </w:rPr>
              <w:t>##</w:t>
            </w:r>
          </w:p>
          <w:p w14:paraId="4CDF6962" w14:textId="77777777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# Dev: </w:t>
            </w:r>
            <w:proofErr w:type="spellStart"/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RSar</w:t>
            </w:r>
            <w:proofErr w:type="spellEnd"/>
          </w:p>
          <w:p w14:paraId="31DAB7A8" w14:textId="4A55D257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# Desc: </w:t>
            </w:r>
            <w:r w:rsidR="005E1C18" w:rsidRPr="009E33F3">
              <w:rPr>
                <w:rFonts w:ascii="Consolas" w:hAnsi="Consolas" w:cs="Consolas"/>
                <w:iCs w:val="0"/>
                <w:color w:val="000000" w:themeColor="text1"/>
              </w:rPr>
              <w:t>short description of script</w:t>
            </w:r>
          </w:p>
          <w:p w14:paraId="2EC486D1" w14:textId="77777777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# </w:t>
            </w:r>
            <w:proofErr w:type="spellStart"/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ChangeLog</w:t>
            </w:r>
            <w:proofErr w:type="spellEnd"/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: (</w:t>
            </w:r>
            <w:proofErr w:type="spellStart"/>
            <w:proofErr w:type="gramStart"/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date,name</w:t>
            </w:r>
            <w:proofErr w:type="gramEnd"/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,change</w:t>
            </w:r>
            <w:proofErr w:type="spellEnd"/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)</w:t>
            </w:r>
          </w:p>
          <w:p w14:paraId="4474D126" w14:textId="74FE3F23" w:rsidR="003D4035" w:rsidRPr="009E33F3" w:rsidRDefault="003D4035" w:rsidP="003D403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#               </w:t>
            </w:r>
            <w:proofErr w:type="spellStart"/>
            <w:r w:rsidR="00FB785E" w:rsidRPr="009E33F3">
              <w:rPr>
                <w:rFonts w:ascii="Consolas" w:hAnsi="Consolas" w:cs="Consolas"/>
                <w:iCs w:val="0"/>
                <w:color w:val="000000" w:themeColor="text1"/>
              </w:rPr>
              <w:t>yyyy</w:t>
            </w:r>
            <w:proofErr w:type="spellEnd"/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/mm/</w:t>
            </w:r>
            <w:r w:rsidR="00FB785E" w:rsidRPr="009E33F3">
              <w:rPr>
                <w:rFonts w:ascii="Consolas" w:hAnsi="Consolas" w:cs="Consolas"/>
                <w:iCs w:val="0"/>
                <w:color w:val="000000" w:themeColor="text1"/>
              </w:rPr>
              <w:t>dd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, Dev, Created File</w:t>
            </w:r>
          </w:p>
          <w:p w14:paraId="65754D4A" w14:textId="4FBA2CDB" w:rsidR="00021FB8" w:rsidRPr="009E33F3" w:rsidRDefault="003D4035" w:rsidP="000663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-------------------------------</w:t>
            </w:r>
            <w:r w:rsidR="00756DD2">
              <w:rPr>
                <w:rFonts w:ascii="Consolas" w:hAnsi="Consolas" w:cs="Consolas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</w:p>
        </w:tc>
      </w:tr>
    </w:tbl>
    <w:p w14:paraId="7684A19F" w14:textId="578D2109" w:rsidR="003964CB" w:rsidRDefault="00F9059C" w:rsidP="00F9059C">
      <w:pPr>
        <w:pStyle w:val="Caption"/>
      </w:pPr>
      <w:bookmarkStart w:id="558" w:name="_Ref109673335"/>
      <w:r>
        <w:t xml:space="preserve">Figure </w:t>
      </w:r>
      <w:fldSimple w:instr=" SEQ Figure \* ARABIC ">
        <w:r w:rsidR="008E6F01">
          <w:rPr>
            <w:noProof/>
          </w:rPr>
          <w:t>6</w:t>
        </w:r>
      </w:fldSimple>
      <w:bookmarkEnd w:id="558"/>
      <w:r>
        <w:t xml:space="preserve">. </w:t>
      </w:r>
      <w:r w:rsidR="00F00C4D">
        <w:t>Source code for header</w:t>
      </w:r>
    </w:p>
    <w:p w14:paraId="0DBAF5A9" w14:textId="0C187062" w:rsidR="002F392E" w:rsidRDefault="00C123B0" w:rsidP="00582C0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04C789B1" w14:textId="3DA056DD" w:rsidR="00027850" w:rsidRDefault="00E763D3" w:rsidP="009E33F3">
      <w:pPr>
        <w:pStyle w:val="Heading4"/>
      </w:pPr>
      <w:bookmarkStart w:id="559" w:name="_Toc110958781"/>
      <w:r>
        <w:t xml:space="preserve">Program </w:t>
      </w:r>
      <w:proofErr w:type="gramStart"/>
      <w:r w:rsidR="00491D05">
        <w:t>start</w:t>
      </w:r>
      <w:bookmarkEnd w:id="559"/>
      <w:proofErr w:type="gramEnd"/>
    </w:p>
    <w:p w14:paraId="7B6C7C37" w14:textId="02599AFC" w:rsidR="009A0D3A" w:rsidRDefault="009A0D3A" w:rsidP="00027850">
      <w:r>
        <w:t xml:space="preserve">Although not explicitly required, </w:t>
      </w:r>
      <w:r w:rsidR="00C97B4A">
        <w:t xml:space="preserve">I’ve decided to begin all programs with the program title as the first line of display to the user. To ‘future-proof’ expansion on this feature, it will be declared as a variable and called in </w:t>
      </w:r>
      <w:proofErr w:type="gramStart"/>
      <w:r w:rsidR="00C97B4A">
        <w:t>print(</w:t>
      </w:r>
      <w:proofErr w:type="gramEnd"/>
      <w:r w:rsidR="00C97B4A">
        <w:t>) statement</w:t>
      </w:r>
      <w:r w:rsidR="00295878">
        <w:t xml:space="preserve"> (</w:t>
      </w:r>
      <w:del w:id="560" w:author="Bambi C" w:date="2022-08-09T17:03:00Z">
        <w:r w:rsidR="00295878" w:rsidDel="00D22E76">
          <w:delText>see</w:delText>
        </w:r>
        <w:r w:rsidR="00582C03" w:rsidDel="00D22E76">
          <w:delText xml:space="preserve"> </w:delText>
        </w:r>
      </w:del>
      <w:r w:rsidR="00C519A5">
        <w:fldChar w:fldCharType="begin"/>
      </w:r>
      <w:r w:rsidR="00C519A5">
        <w:instrText xml:space="preserve"> REF _Ref109674283 \h </w:instrText>
      </w:r>
      <w:r w:rsidR="00C519A5">
        <w:fldChar w:fldCharType="separate"/>
      </w:r>
      <w:r w:rsidR="000A514E">
        <w:t xml:space="preserve">Figure </w:t>
      </w:r>
      <w:r w:rsidR="000A514E">
        <w:rPr>
          <w:noProof/>
        </w:rPr>
        <w:t>7</w:t>
      </w:r>
      <w:r w:rsidR="00C519A5">
        <w:fldChar w:fldCharType="end"/>
      </w:r>
      <w:r w:rsidR="00295878">
        <w:t>)</w:t>
      </w:r>
      <w:r w:rsidR="00C97B4A">
        <w:t>.</w:t>
      </w:r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497288" w:themeFill="accent4" w:themeFillShade="BF"/>
        <w:tblLook w:val="04A0" w:firstRow="1" w:lastRow="0" w:firstColumn="1" w:lastColumn="0" w:noHBand="0" w:noVBand="1"/>
      </w:tblPr>
      <w:tblGrid>
        <w:gridCol w:w="8928"/>
      </w:tblGrid>
      <w:tr w:rsidR="00C97B4A" w14:paraId="083D94EB" w14:textId="77777777" w:rsidTr="00D23958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4D94FBC6" w14:textId="1CB9B4FA" w:rsidR="001316F6" w:rsidRPr="001316F6" w:rsidDel="0065030D" w:rsidRDefault="0065030D" w:rsidP="001316F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del w:id="561" w:author="Bambi C" w:date="2022-08-09T11:25:00Z"/>
                <w:rFonts w:ascii="Consolas" w:hAnsi="Consolas" w:cs="Consolas"/>
                <w:iCs w:val="0"/>
                <w:color w:val="000000" w:themeColor="text1"/>
              </w:rPr>
            </w:pPr>
            <w:proofErr w:type="spellStart"/>
            <w:ins w:id="562" w:author="Bambi C" w:date="2022-08-09T11:25:00Z">
              <w:r w:rsidRPr="0065030D">
                <w:rPr>
                  <w:rFonts w:ascii="Consolas" w:hAnsi="Consolas" w:cs="Consolas"/>
                  <w:iCs w:val="0"/>
                  <w:color w:val="000000" w:themeColor="text1"/>
                </w:rPr>
                <w:t>strProgramTitle</w:t>
              </w:r>
              <w:proofErr w:type="spellEnd"/>
              <w:r w:rsidRPr="0065030D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"To Do List v1.0</w:t>
              </w:r>
              <w:proofErr w:type="gramStart"/>
              <w:r w:rsidRPr="0065030D">
                <w:rPr>
                  <w:rFonts w:ascii="Consolas" w:hAnsi="Consolas" w:cs="Consolas"/>
                  <w:iCs w:val="0"/>
                  <w:color w:val="000000" w:themeColor="text1"/>
                </w:rPr>
                <w:t>"</w:t>
              </w:r>
            </w:ins>
            <w:ins w:id="563" w:author="Bambi C" w:date="2022-08-09T11:27:00Z">
              <w:r w:rsidR="005B6701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#</w:t>
              </w:r>
              <w:proofErr w:type="gramEnd"/>
              <w:r w:rsidR="005B6701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Program name</w:t>
              </w:r>
            </w:ins>
            <w:del w:id="564" w:author="Bambi C" w:date="2022-08-09T11:25:00Z">
              <w:r w:rsidR="001316F6" w:rsidRPr="001316F6" w:rsidDel="0065030D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strProgramTitle = "Household Inventory System </w:delText>
              </w:r>
              <w:r w:rsidR="00436766" w:rsidDel="0065030D">
                <w:rPr>
                  <w:rFonts w:ascii="Consolas" w:hAnsi="Consolas" w:cs="Consolas"/>
                  <w:iCs w:val="0"/>
                  <w:color w:val="000000" w:themeColor="text1"/>
                </w:rPr>
                <w:delText xml:space="preserve">XP </w:delText>
              </w:r>
              <w:r w:rsidR="001316F6" w:rsidRPr="001316F6" w:rsidDel="0065030D">
                <w:rPr>
                  <w:rFonts w:ascii="Consolas" w:hAnsi="Consolas" w:cs="Consolas"/>
                  <w:iCs w:val="0"/>
                  <w:color w:val="000000" w:themeColor="text1"/>
                </w:rPr>
                <w:delText>PRO v</w:delText>
              </w:r>
              <w:r w:rsidR="00D53E2D" w:rsidDel="0065030D">
                <w:rPr>
                  <w:rFonts w:ascii="Consolas" w:hAnsi="Consolas" w:cs="Consolas"/>
                  <w:iCs w:val="0"/>
                  <w:color w:val="000000" w:themeColor="text1"/>
                </w:rPr>
                <w:delText>3</w:delText>
              </w:r>
              <w:r w:rsidR="001316F6" w:rsidRPr="001316F6" w:rsidDel="0065030D">
                <w:rPr>
                  <w:rFonts w:ascii="Consolas" w:hAnsi="Consolas" w:cs="Consolas"/>
                  <w:iCs w:val="0"/>
                  <w:color w:val="000000" w:themeColor="text1"/>
                </w:rPr>
                <w:delText>.0"  # input \</w:delText>
              </w:r>
            </w:del>
          </w:p>
          <w:p w14:paraId="678BCB18" w14:textId="47F232E0" w:rsidR="001316F6" w:rsidRPr="001316F6" w:rsidDel="0065030D" w:rsidRDefault="001316F6" w:rsidP="001316F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del w:id="565" w:author="Bambi C" w:date="2022-08-09T11:25:00Z"/>
                <w:rFonts w:ascii="Consolas" w:hAnsi="Consolas" w:cs="Consolas"/>
                <w:iCs w:val="0"/>
                <w:color w:val="000000" w:themeColor="text1"/>
              </w:rPr>
            </w:pPr>
            <w:del w:id="566" w:author="Bambi C" w:date="2022-08-09T11:25:00Z">
              <w:r w:rsidRPr="001316F6" w:rsidDel="0065030D">
                <w:rPr>
                  <w:rFonts w:ascii="Consolas" w:hAnsi="Consolas" w:cs="Consolas"/>
                  <w:iCs w:val="0"/>
                  <w:color w:val="000000" w:themeColor="text1"/>
                </w:rPr>
                <w:delText># program title here</w:delText>
              </w:r>
            </w:del>
          </w:p>
          <w:p w14:paraId="78FB54B2" w14:textId="31968DDF" w:rsidR="001316F6" w:rsidRPr="001316F6" w:rsidDel="0065030D" w:rsidRDefault="001316F6" w:rsidP="001316F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del w:id="567" w:author="Bambi C" w:date="2022-08-09T11:25:00Z"/>
                <w:rFonts w:ascii="Consolas" w:hAnsi="Consolas" w:cs="Consolas"/>
                <w:iCs w:val="0"/>
                <w:color w:val="000000" w:themeColor="text1"/>
              </w:rPr>
            </w:pPr>
          </w:p>
          <w:p w14:paraId="08095270" w14:textId="214DC6C6" w:rsidR="009645B8" w:rsidRPr="009645B8" w:rsidDel="0065030D" w:rsidRDefault="009645B8" w:rsidP="009645B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del w:id="568" w:author="Bambi C" w:date="2022-08-09T11:25:00Z"/>
                <w:rFonts w:ascii="Consolas" w:hAnsi="Consolas" w:cs="Consolas"/>
                <w:iCs w:val="0"/>
                <w:color w:val="000000" w:themeColor="text1"/>
              </w:rPr>
            </w:pPr>
            <w:del w:id="569" w:author="Bambi C" w:date="2022-08-09T11:25:00Z">
              <w:r w:rsidRPr="009645B8" w:rsidDel="0065030D">
                <w:rPr>
                  <w:rFonts w:ascii="Consolas" w:hAnsi="Consolas" w:cs="Consolas"/>
                  <w:iCs w:val="0"/>
                  <w:color w:val="000000" w:themeColor="text1"/>
                </w:rPr>
                <w:delText>print("\nWelcome to " + str_program_title + "!")  # display program \</w:delText>
              </w:r>
            </w:del>
          </w:p>
          <w:p w14:paraId="7E17D347" w14:textId="77777777" w:rsidR="00403C85" w:rsidRDefault="009645B8" w:rsidP="0080361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570" w:author="Bambi C" w:date="2022-08-09T11:25:00Z"/>
                <w:rFonts w:ascii="Consolas" w:hAnsi="Consolas" w:cs="Consolas"/>
                <w:iCs w:val="0"/>
                <w:color w:val="000000" w:themeColor="text1"/>
              </w:rPr>
            </w:pPr>
            <w:del w:id="571" w:author="Bambi C" w:date="2022-08-09T11:25:00Z">
              <w:r w:rsidRPr="009645B8" w:rsidDel="0065030D">
                <w:rPr>
                  <w:rFonts w:ascii="Consolas" w:hAnsi="Consolas" w:cs="Consolas"/>
                  <w:iCs w:val="0"/>
                  <w:color w:val="000000" w:themeColor="text1"/>
                </w:rPr>
                <w:delText># name</w:delText>
              </w:r>
            </w:del>
          </w:p>
          <w:p w14:paraId="32D99290" w14:textId="77777777" w:rsidR="0065030D" w:rsidRDefault="0065030D" w:rsidP="0080361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572" w:author="Bambi C" w:date="2022-08-09T11:25:00Z"/>
                <w:rFonts w:ascii="Consolas" w:hAnsi="Consolas" w:cs="Consolas"/>
                <w:iCs w:val="0"/>
                <w:color w:val="000000" w:themeColor="text1"/>
              </w:rPr>
            </w:pPr>
          </w:p>
          <w:p w14:paraId="48EF8792" w14:textId="77777777" w:rsidR="00D23958" w:rsidRPr="00D23958" w:rsidRDefault="00D23958" w:rsidP="00D2395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573" w:author="Bambi C" w:date="2022-08-09T11:26:00Z"/>
                <w:rFonts w:ascii="Consolas" w:hAnsi="Consolas" w:cs="Consolas"/>
                <w:iCs w:val="0"/>
                <w:color w:val="000000" w:themeColor="text1"/>
              </w:rPr>
            </w:pPr>
            <w:proofErr w:type="gramStart"/>
            <w:ins w:id="574" w:author="Bambi C" w:date="2022-08-09T11:26:00Z">
              <w:r w:rsidRPr="00D23958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D23958">
                <w:rPr>
                  <w:rFonts w:ascii="Consolas" w:hAnsi="Consolas" w:cs="Consolas"/>
                  <w:iCs w:val="0"/>
                  <w:color w:val="000000" w:themeColor="text1"/>
                </w:rPr>
                <w:t>"\</w:t>
              </w:r>
              <w:proofErr w:type="spellStart"/>
              <w:r w:rsidRPr="00D23958">
                <w:rPr>
                  <w:rFonts w:ascii="Consolas" w:hAnsi="Consolas" w:cs="Consolas"/>
                  <w:iCs w:val="0"/>
                  <w:color w:val="000000" w:themeColor="text1"/>
                </w:rPr>
                <w:t>nWelcome</w:t>
              </w:r>
              <w:proofErr w:type="spellEnd"/>
              <w:r w:rsidRPr="00D2395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to " + </w:t>
              </w:r>
              <w:proofErr w:type="spellStart"/>
              <w:r w:rsidRPr="00D23958">
                <w:rPr>
                  <w:rFonts w:ascii="Consolas" w:hAnsi="Consolas" w:cs="Consolas"/>
                  <w:iCs w:val="0"/>
                  <w:color w:val="000000" w:themeColor="text1"/>
                </w:rPr>
                <w:t>strProgramTitle</w:t>
              </w:r>
              <w:proofErr w:type="spellEnd"/>
              <w:r w:rsidRPr="00D2395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+ "!"  # Display program name</w:t>
              </w:r>
            </w:ins>
          </w:p>
          <w:p w14:paraId="3AE542B9" w14:textId="2830BB2A" w:rsidR="0065030D" w:rsidRPr="009E33F3" w:rsidRDefault="00D23958" w:rsidP="00D23958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ins w:id="575" w:author="Bambi C" w:date="2022-08-09T11:26:00Z">
              <w:r w:rsidRPr="00D2395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"\n\n\</w:t>
              </w:r>
              <w:proofErr w:type="spellStart"/>
              <w:r w:rsidRPr="00D23958">
                <w:rPr>
                  <w:rFonts w:ascii="Consolas" w:hAnsi="Consolas" w:cs="Consolas"/>
                  <w:iCs w:val="0"/>
                  <w:color w:val="000000" w:themeColor="text1"/>
                </w:rPr>
                <w:t>tOpened</w:t>
              </w:r>
              <w:proofErr w:type="spellEnd"/>
              <w:r w:rsidRPr="00D23958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file: " + </w:t>
              </w:r>
              <w:proofErr w:type="spellStart"/>
              <w:r w:rsidRPr="00D23958">
                <w:rPr>
                  <w:rFonts w:ascii="Consolas" w:hAnsi="Consolas" w:cs="Consolas"/>
                  <w:iCs w:val="0"/>
                  <w:color w:val="000000" w:themeColor="text1"/>
                </w:rPr>
                <w:t>objFile</w:t>
              </w:r>
              <w:proofErr w:type="spellEnd"/>
              <w:r w:rsidRPr="00D23958">
                <w:rPr>
                  <w:rFonts w:ascii="Consolas" w:hAnsi="Consolas" w:cs="Consolas"/>
                  <w:iCs w:val="0"/>
                  <w:color w:val="000000" w:themeColor="text1"/>
                </w:rPr>
                <w:t>)</w:t>
              </w:r>
            </w:ins>
          </w:p>
        </w:tc>
      </w:tr>
    </w:tbl>
    <w:p w14:paraId="2413AAD2" w14:textId="67594D08" w:rsidR="007259A6" w:rsidRDefault="00582C03" w:rsidP="00582C03">
      <w:pPr>
        <w:pStyle w:val="Caption"/>
        <w:rPr>
          <w:ins w:id="576" w:author="Bambi C" w:date="2022-08-09T11:26:00Z"/>
        </w:rPr>
      </w:pPr>
      <w:bookmarkStart w:id="577" w:name="_Ref109674283"/>
      <w:r>
        <w:t xml:space="preserve">Figure </w:t>
      </w:r>
      <w:fldSimple w:instr=" SEQ Figure \* ARABIC ">
        <w:r w:rsidR="008E6F01">
          <w:rPr>
            <w:noProof/>
          </w:rPr>
          <w:t>7</w:t>
        </w:r>
      </w:fldSimple>
      <w:bookmarkEnd w:id="577"/>
      <w:r>
        <w:t xml:space="preserve">. </w:t>
      </w:r>
      <w:r w:rsidR="00F00C4D">
        <w:t>Source code for p</w:t>
      </w:r>
      <w:r w:rsidR="00F00C4D" w:rsidRPr="00660E8D">
        <w:t xml:space="preserve">rogram </w:t>
      </w:r>
      <w:r w:rsidR="00F00C4D">
        <w:t>start</w:t>
      </w:r>
    </w:p>
    <w:p w14:paraId="795044B7" w14:textId="56BB3156" w:rsidR="00D23958" w:rsidRPr="00D23958" w:rsidRDefault="005B6701">
      <w:pPr>
        <w:pPrChange w:id="578" w:author="Bambi C" w:date="2022-08-09T11:26:00Z">
          <w:pPr>
            <w:pStyle w:val="Caption"/>
          </w:pPr>
        </w:pPrChange>
      </w:pPr>
      <w:ins w:id="579" w:author="Bambi C" w:date="2022-08-09T11:27:00Z">
        <w:r>
          <w:lastRenderedPageBreak/>
          <w:t xml:space="preserve">Since the base code for this program starts by defining variable for the </w:t>
        </w:r>
      </w:ins>
      <w:ins w:id="580" w:author="Bambi C" w:date="2022-08-09T11:28:00Z">
        <w:r w:rsidR="004C4487">
          <w:t xml:space="preserve">data file (ToDoList.txt), I’ve modified the program start to include a message to the user that the </w:t>
        </w:r>
        <w:r w:rsidR="00DF1EA9">
          <w:t xml:space="preserve">data file has been opened. </w:t>
        </w:r>
      </w:ins>
      <w:ins w:id="581" w:author="Bambi C" w:date="2022-08-09T11:31:00Z">
        <w:r w:rsidR="00E42B56">
          <w:t xml:space="preserve">I manually created the text file </w:t>
        </w:r>
        <w:r w:rsidR="00FD7951">
          <w:t>to avoid errors if the file is opened in “read mode”.</w:t>
        </w:r>
      </w:ins>
    </w:p>
    <w:p w14:paraId="0980429F" w14:textId="7C406D0C" w:rsidR="00CF52C5" w:rsidRDefault="00CF52C5" w:rsidP="00CF52C5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26294E81" w14:textId="7DCEA27C" w:rsidR="000174BD" w:rsidRDefault="000174BD" w:rsidP="009E33F3">
      <w:pPr>
        <w:pStyle w:val="Heading4"/>
      </w:pPr>
      <w:bookmarkStart w:id="582" w:name="_Ref110955834"/>
      <w:bookmarkStart w:id="583" w:name="_Toc110958782"/>
      <w:r>
        <w:t>Sav</w:t>
      </w:r>
      <w:r w:rsidR="00F35D17">
        <w:t>ing files</w:t>
      </w:r>
      <w:bookmarkEnd w:id="582"/>
      <w:bookmarkEnd w:id="583"/>
    </w:p>
    <w:p w14:paraId="19B57C2A" w14:textId="7E1AC674" w:rsidR="000174BD" w:rsidRDefault="000174BD" w:rsidP="000174BD">
      <w:r w:rsidRPr="00BB3E5B">
        <w:t>“</w:t>
      </w:r>
      <w:r w:rsidRPr="00D275F7">
        <w:t>PyCharm automatically saves changes that you make in your files. Saving is triggered by various events, such as compiling, running, debugging, performing version control operations, closing a file or a project, or quitting the IDE.</w:t>
      </w:r>
      <w:r w:rsidR="00354198">
        <w:t>”</w:t>
      </w:r>
      <w:r>
        <w:t xml:space="preserve"> (</w:t>
      </w:r>
      <w:r w:rsidRPr="00123524">
        <w:t xml:space="preserve">JetBrains, </w:t>
      </w:r>
      <w:hyperlink r:id="rId11" w:history="1">
        <w:r w:rsidRPr="00F77B54">
          <w:rPr>
            <w:rStyle w:val="Hyperlink"/>
          </w:rPr>
          <w:t>https://www</w:t>
        </w:r>
      </w:hyperlink>
      <w:r w:rsidRPr="00123524">
        <w:t>.jetbrains.com/help/pycharm/saving-and-reverting-changes.html, 2022</w:t>
      </w:r>
      <w:r>
        <w:t>) (External site)</w:t>
      </w:r>
    </w:p>
    <w:p w14:paraId="643C5596" w14:textId="7211DF7D" w:rsidR="006E5AA6" w:rsidRPr="00BB3E5B" w:rsidRDefault="006E5AA6" w:rsidP="000174BD">
      <w:r>
        <w:t>Per assignment requirements (</w:t>
      </w:r>
      <w:del w:id="584" w:author="Bambi C" w:date="2022-08-09T17:03:00Z">
        <w:r w:rsidR="00313572" w:rsidDel="00D22E76">
          <w:delText xml:space="preserve">see </w:delText>
        </w:r>
      </w:del>
      <w:r w:rsidR="00313572">
        <w:t xml:space="preserve">Section </w:t>
      </w:r>
      <w:r w:rsidR="00245E0B">
        <w:fldChar w:fldCharType="begin"/>
      </w:r>
      <w:r w:rsidR="00245E0B">
        <w:instrText xml:space="preserve"> REF _Ref109746391 \r \h </w:instrText>
      </w:r>
      <w:r w:rsidR="00245E0B">
        <w:fldChar w:fldCharType="separate"/>
      </w:r>
      <w:r w:rsidR="00245E0B">
        <w:t>4.1</w:t>
      </w:r>
      <w:r w:rsidR="00245E0B">
        <w:fldChar w:fldCharType="end"/>
      </w:r>
      <w:r>
        <w:t>),</w:t>
      </w:r>
      <w:r w:rsidR="00245E0B">
        <w:t xml:space="preserve"> script filename and data output </w:t>
      </w:r>
      <w:r w:rsidR="00465760">
        <w:t>filename as follows:</w:t>
      </w:r>
    </w:p>
    <w:p w14:paraId="62690DCE" w14:textId="7F68DC8A" w:rsidR="000174BD" w:rsidRPr="009E33F3" w:rsidRDefault="000174BD" w:rsidP="009E33F3">
      <w:pPr>
        <w:pStyle w:val="ListParagraph"/>
        <w:numPr>
          <w:ilvl w:val="0"/>
          <w:numId w:val="23"/>
        </w:numPr>
        <w:rPr>
          <w:b/>
          <w:bCs/>
        </w:rPr>
      </w:pPr>
      <w:r w:rsidRPr="00BB3E5B">
        <w:t xml:space="preserve">Script filename: </w:t>
      </w:r>
      <w:del w:id="585" w:author="Bambi C" w:date="2022-08-09T11:32:00Z">
        <w:r w:rsidRPr="009E33F3" w:rsidDel="00D02CFD">
          <w:rPr>
            <w:b/>
            <w:bCs/>
          </w:rPr>
          <w:delText>HomeInventory</w:delText>
        </w:r>
      </w:del>
      <w:ins w:id="586" w:author="Bambi C" w:date="2022-08-09T11:32:00Z">
        <w:r w:rsidR="00D02CFD">
          <w:rPr>
            <w:b/>
            <w:bCs/>
          </w:rPr>
          <w:t>A05-RSar</w:t>
        </w:r>
      </w:ins>
      <w:r w:rsidRPr="009E33F3">
        <w:rPr>
          <w:b/>
          <w:bCs/>
        </w:rPr>
        <w:t>.py</w:t>
      </w:r>
    </w:p>
    <w:p w14:paraId="73437AAA" w14:textId="2D634339" w:rsidR="000174BD" w:rsidRPr="00BB3E5B" w:rsidRDefault="000174BD" w:rsidP="009E33F3">
      <w:pPr>
        <w:pStyle w:val="ListParagraph"/>
        <w:numPr>
          <w:ilvl w:val="0"/>
          <w:numId w:val="23"/>
        </w:numPr>
      </w:pPr>
      <w:r w:rsidRPr="00BB3E5B">
        <w:t>Data output file</w:t>
      </w:r>
      <w:r>
        <w:t>name</w:t>
      </w:r>
      <w:r w:rsidRPr="00BB3E5B">
        <w:t xml:space="preserve">: </w:t>
      </w:r>
      <w:del w:id="587" w:author="Bambi C" w:date="2022-08-09T11:33:00Z">
        <w:r w:rsidRPr="00465760" w:rsidDel="00D02CFD">
          <w:rPr>
            <w:b/>
            <w:bCs/>
          </w:rPr>
          <w:delText>HomeInventory</w:delText>
        </w:r>
      </w:del>
      <w:ins w:id="588" w:author="Bambi C" w:date="2022-08-09T11:33:00Z">
        <w:r w:rsidR="00D02CFD">
          <w:rPr>
            <w:b/>
            <w:bCs/>
          </w:rPr>
          <w:t>ToDoList</w:t>
        </w:r>
      </w:ins>
      <w:r w:rsidRPr="00465760">
        <w:rPr>
          <w:b/>
          <w:bCs/>
        </w:rPr>
        <w:t>.txt</w:t>
      </w:r>
    </w:p>
    <w:p w14:paraId="7EC5BBFF" w14:textId="7D238154" w:rsidR="000174BD" w:rsidRPr="009E33F3" w:rsidRDefault="000174BD" w:rsidP="00D62B4E">
      <w:pPr>
        <w:pStyle w:val="ListParagraph"/>
        <w:numPr>
          <w:ilvl w:val="0"/>
          <w:numId w:val="23"/>
        </w:numPr>
        <w:rPr>
          <w:b/>
          <w:bCs/>
        </w:rPr>
      </w:pPr>
      <w:r w:rsidRPr="00BB3E5B">
        <w:t xml:space="preserve">Directory / file path: </w:t>
      </w:r>
      <w:r>
        <w:t xml:space="preserve">see </w:t>
      </w:r>
      <w:r w:rsidR="000C6B46">
        <w:fldChar w:fldCharType="begin"/>
      </w:r>
      <w:r w:rsidR="000C6B46">
        <w:instrText xml:space="preserve"> REF _Ref110342562 \h </w:instrText>
      </w:r>
      <w:r w:rsidR="000C6B46">
        <w:fldChar w:fldCharType="separate"/>
      </w:r>
      <w:r w:rsidR="00D62B4E">
        <w:t xml:space="preserve">Figure </w:t>
      </w:r>
      <w:r w:rsidR="00D62B4E">
        <w:rPr>
          <w:noProof/>
        </w:rPr>
        <w:t>4</w:t>
      </w:r>
      <w:r w:rsidR="000C6B46">
        <w:fldChar w:fldCharType="end"/>
      </w:r>
    </w:p>
    <w:p w14:paraId="6EE421AD" w14:textId="3B20C74C" w:rsidR="00531109" w:rsidRPr="009E33F3" w:rsidRDefault="000174BD" w:rsidP="009E33F3">
      <w:pPr>
        <w:jc w:val="right"/>
        <w:rPr>
          <w:i/>
        </w:rPr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  <w:bookmarkStart w:id="589" w:name="_Toc110341113"/>
      <w:bookmarkStart w:id="590" w:name="_Toc110341182"/>
      <w:bookmarkEnd w:id="589"/>
      <w:bookmarkEnd w:id="590"/>
    </w:p>
    <w:p w14:paraId="34F0B612" w14:textId="3067AF32" w:rsidR="00531109" w:rsidRPr="00531109" w:rsidRDefault="00531109" w:rsidP="009E33F3">
      <w:pPr>
        <w:pStyle w:val="Heading3"/>
      </w:pPr>
      <w:bookmarkStart w:id="591" w:name="_Ref110341271"/>
      <w:bookmarkStart w:id="592" w:name="_Ref110341306"/>
      <w:bookmarkStart w:id="593" w:name="_Ref110341320"/>
      <w:bookmarkStart w:id="594" w:name="_Ref110346343"/>
      <w:bookmarkStart w:id="595" w:name="_Ref110346350"/>
      <w:bookmarkStart w:id="596" w:name="_Toc110958783"/>
      <w:r w:rsidRPr="00531109">
        <w:t>Program architecture</w:t>
      </w:r>
      <w:bookmarkEnd w:id="591"/>
      <w:bookmarkEnd w:id="592"/>
      <w:bookmarkEnd w:id="593"/>
      <w:bookmarkEnd w:id="594"/>
      <w:bookmarkEnd w:id="595"/>
      <w:bookmarkEnd w:id="596"/>
    </w:p>
    <w:p w14:paraId="1F483A13" w14:textId="75AA8468" w:rsidR="008522C2" w:rsidRPr="001A52E0" w:rsidDel="001A52E0" w:rsidRDefault="001A52E0">
      <w:pPr>
        <w:rPr>
          <w:del w:id="597" w:author="Bambi C" w:date="2022-08-09T11:33:00Z"/>
          <w:rPrChange w:id="598" w:author="Bambi C" w:date="2022-08-09T11:34:00Z">
            <w:rPr>
              <w:del w:id="599" w:author="Bambi C" w:date="2022-08-09T11:33:00Z"/>
              <w:highlight w:val="yellow"/>
            </w:rPr>
          </w:rPrChange>
        </w:rPr>
      </w:pPr>
      <w:bookmarkStart w:id="600" w:name="_Ref109674847"/>
      <w:ins w:id="601" w:author="Bambi C" w:date="2022-08-09T11:34:00Z">
        <w:r w:rsidRPr="001A52E0">
          <w:rPr>
            <w:rPrChange w:id="602" w:author="Bambi C" w:date="2022-08-09T11:34:00Z">
              <w:rPr>
                <w:highlight w:val="yellow"/>
              </w:rPr>
            </w:rPrChange>
          </w:rPr>
          <w:t>I did not</w:t>
        </w:r>
        <w:r w:rsidR="003020E5">
          <w:t xml:space="preserve"> need to plan out the program ho</w:t>
        </w:r>
      </w:ins>
      <w:ins w:id="603" w:author="Bambi C" w:date="2022-08-09T11:35:00Z">
        <w:r w:rsidR="003020E5">
          <w:t>listically since</w:t>
        </w:r>
      </w:ins>
      <w:del w:id="604" w:author="Bambi C" w:date="2022-08-09T11:33:00Z">
        <w:r w:rsidR="00D35E9F" w:rsidRPr="001A52E0" w:rsidDel="001A52E0">
          <w:rPr>
            <w:rPrChange w:id="605" w:author="Bambi C" w:date="2022-08-09T11:34:00Z">
              <w:rPr>
                <w:highlight w:val="yellow"/>
              </w:rPr>
            </w:rPrChange>
          </w:rPr>
          <w:delText xml:space="preserve">Although much of the core functionality for this assignment’s program is leveraged from </w:delText>
        </w:r>
        <w:r w:rsidR="00CB4042" w:rsidRPr="001A52E0" w:rsidDel="001A52E0">
          <w:rPr>
            <w:rPrChange w:id="606" w:author="Bambi C" w:date="2022-08-09T11:34:00Z">
              <w:rPr>
                <w:highlight w:val="yellow"/>
              </w:rPr>
            </w:rPrChange>
          </w:rPr>
          <w:delText xml:space="preserve">the prior assignment, the architecture of the earlier program needed to be drastically </w:delText>
        </w:r>
        <w:r w:rsidR="008522C2" w:rsidRPr="001A52E0" w:rsidDel="001A52E0">
          <w:rPr>
            <w:rPrChange w:id="607" w:author="Bambi C" w:date="2022-08-09T11:34:00Z">
              <w:rPr>
                <w:highlight w:val="yellow"/>
              </w:rPr>
            </w:rPrChange>
          </w:rPr>
          <w:delText>re-designed.</w:delText>
        </w:r>
        <w:bookmarkEnd w:id="600"/>
      </w:del>
    </w:p>
    <w:p w14:paraId="3E852172" w14:textId="7D73AB6F" w:rsidR="00935AEB" w:rsidRPr="001A52E0" w:rsidDel="001A52E0" w:rsidRDefault="00B1438C">
      <w:pPr>
        <w:rPr>
          <w:del w:id="608" w:author="Bambi C" w:date="2022-08-09T11:33:00Z"/>
          <w:rPrChange w:id="609" w:author="Bambi C" w:date="2022-08-09T11:34:00Z">
            <w:rPr>
              <w:del w:id="610" w:author="Bambi C" w:date="2022-08-09T11:33:00Z"/>
              <w:highlight w:val="yellow"/>
            </w:rPr>
          </w:rPrChange>
        </w:rPr>
      </w:pPr>
      <w:del w:id="611" w:author="Bambi C" w:date="2022-08-09T11:33:00Z">
        <w:r w:rsidRPr="001A52E0" w:rsidDel="001A52E0">
          <w:rPr>
            <w:rPrChange w:id="612" w:author="Bambi C" w:date="2022-08-09T11:34:00Z">
              <w:rPr>
                <w:highlight w:val="yellow"/>
              </w:rPr>
            </w:rPrChange>
          </w:rPr>
          <w:delText xml:space="preserve">Before anything was done with the program code, I started by </w:delText>
        </w:r>
        <w:r w:rsidR="00A2027D" w:rsidRPr="001A52E0" w:rsidDel="001A52E0">
          <w:rPr>
            <w:rPrChange w:id="613" w:author="Bambi C" w:date="2022-08-09T11:34:00Z">
              <w:rPr>
                <w:highlight w:val="yellow"/>
              </w:rPr>
            </w:rPrChange>
          </w:rPr>
          <w:delText>copying the assignment requirements (see</w:delText>
        </w:r>
        <w:r w:rsidR="004A327A" w:rsidRPr="001A52E0" w:rsidDel="001A52E0">
          <w:rPr>
            <w:rPrChange w:id="614" w:author="Bambi C" w:date="2022-08-09T11:34:00Z">
              <w:rPr>
                <w:highlight w:val="yellow"/>
              </w:rPr>
            </w:rPrChange>
          </w:rPr>
          <w:delText xml:space="preserve"> Section</w:delText>
        </w:r>
        <w:r w:rsidR="00A2027D" w:rsidRPr="001A52E0" w:rsidDel="001A52E0">
          <w:rPr>
            <w:rPrChange w:id="615" w:author="Bambi C" w:date="2022-08-09T11:34:00Z">
              <w:rPr>
                <w:highlight w:val="yellow"/>
              </w:rPr>
            </w:rPrChange>
          </w:rPr>
          <w:delText xml:space="preserve"> </w:delText>
        </w:r>
        <w:r w:rsidR="004A327A" w:rsidRPr="001A52E0" w:rsidDel="001A52E0">
          <w:rPr>
            <w:rPrChange w:id="616" w:author="Bambi C" w:date="2022-08-09T11:34:00Z">
              <w:rPr>
                <w:highlight w:val="yellow"/>
              </w:rPr>
            </w:rPrChange>
          </w:rPr>
          <w:fldChar w:fldCharType="begin"/>
        </w:r>
        <w:r w:rsidR="004A327A" w:rsidRPr="001A52E0" w:rsidDel="001A52E0">
          <w:rPr>
            <w:rPrChange w:id="617" w:author="Bambi C" w:date="2022-08-09T11:34:00Z">
              <w:rPr>
                <w:highlight w:val="yellow"/>
              </w:rPr>
            </w:rPrChange>
          </w:rPr>
          <w:delInstrText xml:space="preserve"> REF _Ref109746391 \r \h </w:delInstrText>
        </w:r>
        <w:r w:rsidR="00436766" w:rsidRPr="001A52E0" w:rsidDel="001A52E0">
          <w:rPr>
            <w:rPrChange w:id="618" w:author="Bambi C" w:date="2022-08-09T11:34:00Z">
              <w:rPr>
                <w:highlight w:val="yellow"/>
              </w:rPr>
            </w:rPrChange>
          </w:rPr>
          <w:delInstrText xml:space="preserve"> \* MERGEFORMAT </w:delInstrText>
        </w:r>
        <w:r w:rsidR="004A327A" w:rsidRPr="001A52E0" w:rsidDel="001A52E0">
          <w:rPr>
            <w:rPrChange w:id="619" w:author="Bambi C" w:date="2022-08-09T11:34:00Z">
              <w:rPr>
                <w:highlight w:val="yellow"/>
              </w:rPr>
            </w:rPrChange>
          </w:rPr>
          <w:fldChar w:fldCharType="separate"/>
        </w:r>
        <w:r w:rsidR="00425431" w:rsidRPr="001A52E0" w:rsidDel="001A52E0">
          <w:rPr>
            <w:rPrChange w:id="620" w:author="Bambi C" w:date="2022-08-09T11:34:00Z">
              <w:rPr>
                <w:highlight w:val="yellow"/>
              </w:rPr>
            </w:rPrChange>
          </w:rPr>
          <w:delText>4.1</w:delText>
        </w:r>
        <w:r w:rsidR="004A327A" w:rsidRPr="001A52E0" w:rsidDel="001A52E0">
          <w:rPr>
            <w:rPrChange w:id="621" w:author="Bambi C" w:date="2022-08-09T11:34:00Z">
              <w:rPr>
                <w:highlight w:val="yellow"/>
              </w:rPr>
            </w:rPrChange>
          </w:rPr>
          <w:fldChar w:fldCharType="end"/>
        </w:r>
        <w:r w:rsidR="00A2027D" w:rsidRPr="001A52E0" w:rsidDel="001A52E0">
          <w:rPr>
            <w:rPrChange w:id="622" w:author="Bambi C" w:date="2022-08-09T11:34:00Z">
              <w:rPr>
                <w:highlight w:val="yellow"/>
              </w:rPr>
            </w:rPrChange>
          </w:rPr>
          <w:delText>)</w:delText>
        </w:r>
        <w:r w:rsidR="004A327A" w:rsidRPr="001A52E0" w:rsidDel="001A52E0">
          <w:rPr>
            <w:rPrChange w:id="623" w:author="Bambi C" w:date="2022-08-09T11:34:00Z">
              <w:rPr>
                <w:highlight w:val="yellow"/>
              </w:rPr>
            </w:rPrChange>
          </w:rPr>
          <w:delText xml:space="preserve"> into a scratchpad.txt file. </w:delText>
        </w:r>
        <w:r w:rsidR="003322DF" w:rsidRPr="001A52E0" w:rsidDel="001A52E0">
          <w:rPr>
            <w:rPrChange w:id="624" w:author="Bambi C" w:date="2022-08-09T11:34:00Z">
              <w:rPr>
                <w:highlight w:val="yellow"/>
              </w:rPr>
            </w:rPrChange>
          </w:rPr>
          <w:delText>Starting with the requirements as the basis of my pseudo code, I reorganized the requirements to</w:delText>
        </w:r>
        <w:r w:rsidR="00B41276" w:rsidRPr="001A52E0" w:rsidDel="001A52E0">
          <w:rPr>
            <w:rPrChange w:id="625" w:author="Bambi C" w:date="2022-08-09T11:34:00Z">
              <w:rPr>
                <w:highlight w:val="yellow"/>
              </w:rPr>
            </w:rPrChange>
          </w:rPr>
          <w:delText xml:space="preserve"> loosely mimic what I thought be the logic flow of the program (see </w:delText>
        </w:r>
        <w:r w:rsidR="00E44EA5" w:rsidRPr="001A52E0" w:rsidDel="001A52E0">
          <w:rPr>
            <w:rPrChange w:id="626" w:author="Bambi C" w:date="2022-08-09T11:34:00Z">
              <w:rPr>
                <w:highlight w:val="yellow"/>
              </w:rPr>
            </w:rPrChange>
          </w:rPr>
          <w:fldChar w:fldCharType="begin"/>
        </w:r>
        <w:r w:rsidR="00E44EA5" w:rsidRPr="001A52E0" w:rsidDel="001A52E0">
          <w:rPr>
            <w:rPrChange w:id="627" w:author="Bambi C" w:date="2022-08-09T11:34:00Z">
              <w:rPr>
                <w:highlight w:val="yellow"/>
              </w:rPr>
            </w:rPrChange>
          </w:rPr>
          <w:delInstrText xml:space="preserve"> REF _Ref110343296 \h </w:delInstrText>
        </w:r>
        <w:r w:rsidR="00436766" w:rsidRPr="001A52E0" w:rsidDel="001A52E0">
          <w:rPr>
            <w:rPrChange w:id="628" w:author="Bambi C" w:date="2022-08-09T11:34:00Z">
              <w:rPr>
                <w:highlight w:val="yellow"/>
              </w:rPr>
            </w:rPrChange>
          </w:rPr>
          <w:delInstrText xml:space="preserve"> \* MERGEFORMAT </w:delInstrText>
        </w:r>
        <w:r w:rsidR="00E44EA5" w:rsidRPr="001A52E0" w:rsidDel="001A52E0">
          <w:rPr>
            <w:rPrChange w:id="629" w:author="Bambi C" w:date="2022-08-09T11:34:00Z">
              <w:rPr>
                <w:highlight w:val="yellow"/>
              </w:rPr>
            </w:rPrChange>
          </w:rPr>
          <w:fldChar w:fldCharType="separate"/>
        </w:r>
        <w:r w:rsidR="00425431" w:rsidRPr="001A52E0" w:rsidDel="001A52E0">
          <w:rPr>
            <w:rPrChange w:id="630" w:author="Bambi C" w:date="2022-08-09T11:34:00Z">
              <w:rPr>
                <w:highlight w:val="yellow"/>
              </w:rPr>
            </w:rPrChange>
          </w:rPr>
          <w:delText xml:space="preserve">Figure </w:delText>
        </w:r>
        <w:r w:rsidR="00425431" w:rsidRPr="001A52E0" w:rsidDel="001A52E0">
          <w:rPr>
            <w:noProof/>
            <w:rPrChange w:id="631" w:author="Bambi C" w:date="2022-08-09T11:34:00Z">
              <w:rPr>
                <w:noProof/>
                <w:highlight w:val="yellow"/>
              </w:rPr>
            </w:rPrChange>
          </w:rPr>
          <w:delText>8</w:delText>
        </w:r>
        <w:r w:rsidR="00E44EA5" w:rsidRPr="001A52E0" w:rsidDel="001A52E0">
          <w:rPr>
            <w:rPrChange w:id="632" w:author="Bambi C" w:date="2022-08-09T11:34:00Z">
              <w:rPr>
                <w:highlight w:val="yellow"/>
              </w:rPr>
            </w:rPrChange>
          </w:rPr>
          <w:fldChar w:fldCharType="end"/>
        </w:r>
        <w:r w:rsidR="00B41276" w:rsidRPr="001A52E0" w:rsidDel="001A52E0">
          <w:rPr>
            <w:rPrChange w:id="633" w:author="Bambi C" w:date="2022-08-09T11:34:00Z">
              <w:rPr>
                <w:highlight w:val="yellow"/>
              </w:rPr>
            </w:rPrChange>
          </w:rPr>
          <w:delText>).</w:delText>
        </w:r>
        <w:r w:rsidR="00E44EA5" w:rsidRPr="001A52E0" w:rsidDel="001A52E0">
          <w:rPr>
            <w:rPrChange w:id="634" w:author="Bambi C" w:date="2022-08-09T11:34:00Z">
              <w:rPr>
                <w:highlight w:val="yellow"/>
              </w:rPr>
            </w:rPrChange>
          </w:rPr>
          <w:delText xml:space="preserve"> </w:delText>
        </w:r>
        <w:r w:rsidR="00B83B81" w:rsidRPr="001A52E0" w:rsidDel="001A52E0">
          <w:rPr>
            <w:rPrChange w:id="635" w:author="Bambi C" w:date="2022-08-09T11:34:00Z">
              <w:rPr>
                <w:highlight w:val="yellow"/>
              </w:rPr>
            </w:rPrChange>
          </w:rPr>
          <w:delText xml:space="preserve">The pseudo code </w:delText>
        </w:r>
        <w:r w:rsidR="00CD6A57" w:rsidRPr="001A52E0" w:rsidDel="001A52E0">
          <w:rPr>
            <w:rPrChange w:id="636" w:author="Bambi C" w:date="2022-08-09T11:34:00Z">
              <w:rPr>
                <w:highlight w:val="yellow"/>
              </w:rPr>
            </w:rPrChange>
          </w:rPr>
          <w:delText xml:space="preserve">provided a “more readable” living framework that allowed me to continue iterating throughout development. </w:delText>
        </w:r>
        <w:r w:rsidR="008425EA" w:rsidRPr="001A52E0" w:rsidDel="001A52E0">
          <w:rPr>
            <w:rPrChange w:id="637" w:author="Bambi C" w:date="2022-08-09T11:34:00Z">
              <w:rPr>
                <w:highlight w:val="yellow"/>
              </w:rPr>
            </w:rPrChange>
          </w:rPr>
          <w:delText>Finally, I used the code as a checklist as I progressed through development to ensure that I met all requirements, as indicated with x</w:delText>
        </w:r>
        <w:r w:rsidR="00465760" w:rsidRPr="001A52E0" w:rsidDel="001A52E0">
          <w:rPr>
            <w:rPrChange w:id="638" w:author="Bambi C" w:date="2022-08-09T11:34:00Z">
              <w:rPr>
                <w:highlight w:val="yellow"/>
              </w:rPr>
            </w:rPrChange>
          </w:rPr>
          <w:delText xml:space="preserve"> underscore</w:delText>
        </w:r>
        <w:r w:rsidR="00F563DC" w:rsidRPr="001A52E0" w:rsidDel="001A52E0">
          <w:rPr>
            <w:rPrChange w:id="639" w:author="Bambi C" w:date="2022-08-09T11:34:00Z">
              <w:rPr>
                <w:highlight w:val="yellow"/>
              </w:rPr>
            </w:rPrChange>
          </w:rPr>
          <w:delText xml:space="preserve"> </w:delText>
        </w:r>
        <w:r w:rsidR="00465760" w:rsidRPr="001A52E0" w:rsidDel="001A52E0">
          <w:rPr>
            <w:rPrChange w:id="640" w:author="Bambi C" w:date="2022-08-09T11:34:00Z">
              <w:rPr>
                <w:highlight w:val="yellow"/>
              </w:rPr>
            </w:rPrChange>
          </w:rPr>
          <w:delText xml:space="preserve">( x_ ) prefix </w:delText>
        </w:r>
        <w:r w:rsidR="00F563DC" w:rsidRPr="001A52E0" w:rsidDel="001A52E0">
          <w:rPr>
            <w:rPrChange w:id="641" w:author="Bambi C" w:date="2022-08-09T11:34:00Z">
              <w:rPr>
                <w:highlight w:val="yellow"/>
              </w:rPr>
            </w:rPrChange>
          </w:rPr>
          <w:delText>before each item</w:delText>
        </w:r>
        <w:r w:rsidR="008425EA" w:rsidRPr="001A52E0" w:rsidDel="001A52E0">
          <w:rPr>
            <w:rPrChange w:id="642" w:author="Bambi C" w:date="2022-08-09T11:34:00Z">
              <w:rPr>
                <w:highlight w:val="yellow"/>
              </w:rPr>
            </w:rPrChange>
          </w:rPr>
          <w:delText>.</w:delText>
        </w:r>
      </w:del>
    </w:p>
    <w:p w14:paraId="2475877D" w14:textId="1A43B98E" w:rsidR="00E44EA5" w:rsidRDefault="00935AEB" w:rsidP="003020E5">
      <w:del w:id="643" w:author="Bambi C" w:date="2022-08-09T11:33:00Z">
        <w:r w:rsidRPr="001A52E0" w:rsidDel="001A52E0">
          <w:rPr>
            <w:rPrChange w:id="644" w:author="Bambi C" w:date="2022-08-09T11:34:00Z">
              <w:rPr>
                <w:highlight w:val="yellow"/>
              </w:rPr>
            </w:rPrChange>
          </w:rPr>
          <w:delText xml:space="preserve">This </w:delText>
        </w:r>
        <w:r w:rsidR="006A0DA3" w:rsidRPr="001A52E0" w:rsidDel="001A52E0">
          <w:rPr>
            <w:rPrChange w:id="645" w:author="Bambi C" w:date="2022-08-09T11:34:00Z">
              <w:rPr>
                <w:highlight w:val="yellow"/>
              </w:rPr>
            </w:rPrChange>
          </w:rPr>
          <w:delText>a</w:delText>
        </w:r>
        <w:r w:rsidRPr="001A52E0" w:rsidDel="001A52E0">
          <w:rPr>
            <w:rPrChange w:id="646" w:author="Bambi C" w:date="2022-08-09T11:34:00Z">
              <w:rPr>
                <w:highlight w:val="yellow"/>
              </w:rPr>
            </w:rPrChange>
          </w:rPr>
          <w:delText xml:space="preserve">s the final product was only the result of </w:delText>
        </w:r>
        <w:r w:rsidR="006A0DA3" w:rsidRPr="001A52E0" w:rsidDel="001A52E0">
          <w:rPr>
            <w:rPrChange w:id="647" w:author="Bambi C" w:date="2022-08-09T11:34:00Z">
              <w:rPr>
                <w:highlight w:val="yellow"/>
              </w:rPr>
            </w:rPrChange>
          </w:rPr>
          <w:delText>several</w:delText>
        </w:r>
        <w:r w:rsidRPr="001A52E0" w:rsidDel="001A52E0">
          <w:rPr>
            <w:rPrChange w:id="648" w:author="Bambi C" w:date="2022-08-09T11:34:00Z">
              <w:rPr>
                <w:highlight w:val="yellow"/>
              </w:rPr>
            </w:rPrChange>
          </w:rPr>
          <w:delText xml:space="preserve"> iterations before reaching a point where I thought I was ready to touch code.</w:delText>
        </w:r>
      </w:del>
      <w:ins w:id="649" w:author="Bambi C" w:date="2022-08-09T11:33:00Z">
        <w:r w:rsidR="001A52E0" w:rsidRPr="001A52E0">
          <w:t xml:space="preserve"> the initial base code for this program had already been provided and we </w:t>
        </w:r>
      </w:ins>
      <w:ins w:id="650" w:author="Bambi C" w:date="2022-08-09T11:34:00Z">
        <w:r w:rsidR="001A52E0" w:rsidRPr="001A52E0">
          <w:t xml:space="preserve">were explicitly required to work </w:t>
        </w:r>
      </w:ins>
      <w:ins w:id="651" w:author="Bambi C" w:date="2022-08-09T12:12:00Z">
        <w:r w:rsidR="00AC5980" w:rsidRPr="001A52E0">
          <w:t>off</w:t>
        </w:r>
        <w:r w:rsidR="00AC5980">
          <w:t xml:space="preserve"> </w:t>
        </w:r>
      </w:ins>
      <w:ins w:id="652" w:author="Bambi C" w:date="2022-08-09T11:34:00Z">
        <w:r w:rsidR="001A52E0" w:rsidRPr="001A52E0">
          <w:t>th</w:t>
        </w:r>
      </w:ins>
      <w:ins w:id="653" w:author="Bambi C" w:date="2022-08-09T11:35:00Z">
        <w:r w:rsidR="003020E5">
          <w:t>at structure (</w:t>
        </w:r>
      </w:ins>
      <w:ins w:id="654" w:author="Bambi C" w:date="2022-08-09T12:12:00Z">
        <w:r w:rsidR="00604DB0">
          <w:t>e</w:t>
        </w:r>
      </w:ins>
      <w:ins w:id="655" w:author="Bambi C" w:date="2022-08-09T11:35:00Z">
        <w:r w:rsidR="003020E5">
          <w:t>.</w:t>
        </w:r>
      </w:ins>
      <w:ins w:id="656" w:author="Bambi C" w:date="2022-08-09T12:12:00Z">
        <w:r w:rsidR="00604DB0">
          <w:t>g</w:t>
        </w:r>
      </w:ins>
      <w:ins w:id="657" w:author="Bambi C" w:date="2022-08-09T11:35:00Z">
        <w:r w:rsidR="003020E5">
          <w:t>., not to use custom-defined functions)</w:t>
        </w:r>
      </w:ins>
      <w:ins w:id="658" w:author="Bambi C" w:date="2022-08-09T11:34:00Z">
        <w:r w:rsidR="001A52E0" w:rsidRPr="001A52E0">
          <w:t>.</w:t>
        </w:r>
      </w:ins>
      <w:ins w:id="659" w:author="Bambi C" w:date="2022-08-09T11:35:00Z">
        <w:r w:rsidR="00CB6583">
          <w:t xml:space="preserve"> The following pseudocode </w:t>
        </w:r>
      </w:ins>
      <w:ins w:id="660" w:author="Bambi C" w:date="2022-08-09T11:36:00Z">
        <w:r w:rsidR="0054128C">
          <w:t>is a modified version of the base code provided (</w:t>
        </w:r>
        <w:r w:rsidR="003C02F3">
          <w:fldChar w:fldCharType="begin"/>
        </w:r>
        <w:r w:rsidR="003C02F3">
          <w:instrText xml:space="preserve"> REF _Ref110343296 \h </w:instrText>
        </w:r>
      </w:ins>
      <w:r w:rsidR="003C02F3">
        <w:fldChar w:fldCharType="separate"/>
      </w:r>
      <w:ins w:id="661" w:author="Bambi C" w:date="2022-08-09T11:36:00Z">
        <w:r w:rsidR="003C02F3">
          <w:t xml:space="preserve">Figure </w:t>
        </w:r>
        <w:r w:rsidR="003C02F3">
          <w:rPr>
            <w:noProof/>
          </w:rPr>
          <w:t>8</w:t>
        </w:r>
        <w:r w:rsidR="003C02F3">
          <w:fldChar w:fldCharType="end"/>
        </w:r>
        <w:r w:rsidR="0054128C">
          <w:t>).</w:t>
        </w:r>
      </w:ins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3A73BD" w:rsidRPr="003A73BD" w14:paraId="48DA9625" w14:textId="77777777" w:rsidTr="0016547E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27372BFF" w14:textId="2BDC9362" w:rsidR="003A73BD" w:rsidRDefault="003A73BD" w:rsidP="003A73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# </w:t>
            </w:r>
            <w:r w:rsidR="00436766">
              <w:rPr>
                <w:rFonts w:ascii="Consolas" w:hAnsi="Consolas" w:cs="Consolas"/>
                <w:iCs w:val="0"/>
                <w:color w:val="000000" w:themeColor="text1"/>
              </w:rPr>
              <w:t>_</w:t>
            </w:r>
            <w:r w:rsidR="00B83B81">
              <w:rPr>
                <w:rFonts w:ascii="Consolas" w:hAnsi="Consolas" w:cs="Consolas"/>
                <w:iCs w:val="0"/>
                <w:color w:val="000000" w:themeColor="text1"/>
              </w:rPr>
              <w:t>_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Header</w:t>
            </w:r>
          </w:p>
          <w:p w14:paraId="1B6D9F69" w14:textId="31E63ABB" w:rsidR="00395566" w:rsidRPr="009E33F3" w:rsidRDefault="00395566" w:rsidP="003A73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</w:p>
          <w:p w14:paraId="0BB0EDE4" w14:textId="711F25F9" w:rsidR="003A73BD" w:rsidRPr="009E33F3" w:rsidRDefault="003A73BD" w:rsidP="003A73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# </w:t>
            </w:r>
            <w:r w:rsidR="00436766">
              <w:rPr>
                <w:rFonts w:ascii="Consolas" w:hAnsi="Consolas" w:cs="Consolas"/>
                <w:iCs w:val="0"/>
                <w:color w:val="000000" w:themeColor="text1"/>
              </w:rPr>
              <w:t>_</w:t>
            </w:r>
            <w:r w:rsidR="00B83B81">
              <w:rPr>
                <w:rFonts w:ascii="Consolas" w:hAnsi="Consolas" w:cs="Consolas"/>
                <w:iCs w:val="0"/>
                <w:color w:val="000000" w:themeColor="text1"/>
              </w:rPr>
              <w:t>_</w:t>
            </w: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 xml:space="preserve">Program </w:t>
            </w:r>
            <w:proofErr w:type="gramStart"/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start</w:t>
            </w:r>
            <w:proofErr w:type="gramEnd"/>
          </w:p>
          <w:p w14:paraId="1DA2E985" w14:textId="77777777" w:rsidR="003A73BD" w:rsidRPr="009E33F3" w:rsidRDefault="003A73BD" w:rsidP="003A73BD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r w:rsidRPr="009E33F3">
              <w:rPr>
                <w:rFonts w:ascii="Consolas" w:hAnsi="Consolas" w:cs="Consolas"/>
                <w:iCs w:val="0"/>
                <w:color w:val="000000" w:themeColor="text1"/>
              </w:rPr>
              <w:t>#</w:t>
            </w:r>
          </w:p>
          <w:p w14:paraId="76D77B76" w14:textId="77777777" w:rsidR="00C76EE3" w:rsidRDefault="003C02F3" w:rsidP="009E33F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662" w:author="Bambi C" w:date="2022-08-09T11:37:00Z"/>
                <w:rFonts w:ascii="Consolas" w:hAnsi="Consolas" w:cs="Consolas"/>
                <w:iCs w:val="0"/>
                <w:color w:val="000000" w:themeColor="text1"/>
              </w:rPr>
            </w:pPr>
            <w:ins w:id="663" w:author="Bambi C" w:date="2022-08-09T11:36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>#</w:t>
              </w:r>
            </w:ins>
            <w:ins w:id="664" w:author="Bambi C" w:date="2022-08-09T11:37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Data</w:t>
              </w:r>
            </w:ins>
          </w:p>
          <w:p w14:paraId="178B5178" w14:textId="77777777" w:rsidR="003C02F3" w:rsidRDefault="003C02F3" w:rsidP="009E33F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665" w:author="Bambi C" w:date="2022-08-09T11:37:00Z"/>
                <w:rFonts w:ascii="Consolas" w:hAnsi="Consolas" w:cs="Consolas"/>
                <w:iCs w:val="0"/>
                <w:color w:val="000000" w:themeColor="text1"/>
              </w:rPr>
            </w:pPr>
            <w:ins w:id="666" w:author="Bambi C" w:date="2022-08-09T11:37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>#</w:t>
              </w:r>
            </w:ins>
          </w:p>
          <w:p w14:paraId="3B9F845F" w14:textId="77777777" w:rsidR="003C02F3" w:rsidRDefault="003C02F3" w:rsidP="009E33F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667" w:author="Bambi C" w:date="2022-08-09T11:37:00Z"/>
                <w:rFonts w:ascii="Consolas" w:hAnsi="Consolas" w:cs="Consolas"/>
                <w:iCs w:val="0"/>
                <w:color w:val="000000" w:themeColor="text1"/>
              </w:rPr>
            </w:pPr>
            <w:ins w:id="668" w:author="Bambi C" w:date="2022-08-09T11:37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># Processing</w:t>
              </w:r>
            </w:ins>
          </w:p>
          <w:p w14:paraId="56C73660" w14:textId="77777777" w:rsidR="003C02F3" w:rsidRDefault="003C02F3" w:rsidP="009E33F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669" w:author="Bambi C" w:date="2022-08-09T11:37:00Z"/>
                <w:rFonts w:ascii="Consolas" w:hAnsi="Consolas" w:cs="Consolas"/>
                <w:iCs w:val="0"/>
                <w:color w:val="000000" w:themeColor="text1"/>
              </w:rPr>
            </w:pPr>
            <w:ins w:id="670" w:author="Bambi C" w:date="2022-08-09T11:37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</w:t>
              </w:r>
            </w:ins>
          </w:p>
          <w:p w14:paraId="730F3B50" w14:textId="77777777" w:rsidR="00B41CAC" w:rsidRDefault="00B41CAC" w:rsidP="009E33F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671" w:author="Bambi C" w:date="2022-08-09T11:37:00Z"/>
                <w:rFonts w:ascii="Consolas" w:hAnsi="Consolas" w:cs="Consolas"/>
                <w:iCs w:val="0"/>
                <w:color w:val="000000" w:themeColor="text1"/>
              </w:rPr>
            </w:pPr>
            <w:ins w:id="672" w:author="Bambi C" w:date="2022-08-09T11:37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># Input / Output</w:t>
              </w:r>
            </w:ins>
          </w:p>
          <w:p w14:paraId="2EC18B44" w14:textId="77777777" w:rsidR="00B41CAC" w:rsidRDefault="00B41CAC" w:rsidP="009E33F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673" w:author="Bambi C" w:date="2022-08-09T11:37:00Z"/>
                <w:rFonts w:ascii="Consolas" w:hAnsi="Consolas" w:cs="Consolas"/>
                <w:iCs w:val="0"/>
                <w:color w:val="000000" w:themeColor="text1"/>
              </w:rPr>
            </w:pPr>
            <w:ins w:id="674" w:author="Bambi C" w:date="2022-08-09T11:37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</w:t>
              </w:r>
            </w:ins>
          </w:p>
          <w:p w14:paraId="64E5A9F7" w14:textId="77777777" w:rsidR="00B41CAC" w:rsidRDefault="00B41CAC" w:rsidP="009E33F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675" w:author="Bambi C" w:date="2022-08-09T11:37:00Z"/>
                <w:rFonts w:ascii="Consolas" w:hAnsi="Consolas" w:cs="Consolas"/>
                <w:iCs w:val="0"/>
                <w:color w:val="000000" w:themeColor="text1"/>
              </w:rPr>
            </w:pPr>
            <w:ins w:id="676" w:author="Bambi C" w:date="2022-08-09T11:37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</w:t>
              </w:r>
              <w:r w:rsidR="00090011">
                <w:rPr>
                  <w:rFonts w:ascii="Consolas" w:hAnsi="Consolas" w:cs="Consolas"/>
                  <w:iCs w:val="0"/>
                  <w:color w:val="000000" w:themeColor="text1"/>
                </w:rPr>
                <w:t>Menu</w:t>
              </w:r>
            </w:ins>
          </w:p>
          <w:p w14:paraId="59CD5520" w14:textId="77777777" w:rsidR="00090011" w:rsidRDefault="00090011" w:rsidP="009E33F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677" w:author="Bambi C" w:date="2022-08-09T11:37:00Z"/>
                <w:rFonts w:ascii="Consolas" w:hAnsi="Consolas" w:cs="Consolas"/>
                <w:iCs w:val="0"/>
                <w:color w:val="000000" w:themeColor="text1"/>
              </w:rPr>
            </w:pPr>
            <w:ins w:id="678" w:author="Bambi C" w:date="2022-08-09T11:37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</w:t>
              </w:r>
            </w:ins>
          </w:p>
          <w:p w14:paraId="05B21248" w14:textId="3186F313" w:rsidR="00090011" w:rsidRDefault="00090011" w:rsidP="009E33F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679" w:author="Bambi C" w:date="2022-08-09T11:38:00Z"/>
                <w:rFonts w:ascii="Consolas" w:hAnsi="Consolas" w:cs="Consolas"/>
                <w:iCs w:val="0"/>
                <w:color w:val="000000" w:themeColor="text1"/>
              </w:rPr>
            </w:pPr>
            <w:ins w:id="680" w:author="Bambi C" w:date="2022-08-09T11:37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</w:t>
              </w:r>
            </w:ins>
            <w:ins w:id="681" w:author="Bambi C" w:date="2022-08-09T11:41:00Z">
              <w:r w:rsidR="001D7E49">
                <w:rPr>
                  <w:rFonts w:ascii="Consolas" w:hAnsi="Consolas" w:cs="Consolas"/>
                  <w:iCs w:val="0"/>
                  <w:color w:val="000000" w:themeColor="text1"/>
                </w:rPr>
                <w:t>Action</w:t>
              </w:r>
            </w:ins>
            <w:ins w:id="682" w:author="Bambi C" w:date="2022-08-09T11:38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1 </w:t>
              </w:r>
              <w:r w:rsidR="00C75BC6">
                <w:rPr>
                  <w:rFonts w:ascii="Consolas" w:hAnsi="Consolas" w:cs="Consolas"/>
                  <w:iCs w:val="0"/>
                  <w:color w:val="000000" w:themeColor="text1"/>
                </w:rPr>
                <w:t>–</w:t>
              </w:r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</w:t>
              </w:r>
              <w:r w:rsidR="00C75BC6">
                <w:rPr>
                  <w:rFonts w:ascii="Consolas" w:hAnsi="Consolas" w:cs="Consolas"/>
                  <w:iCs w:val="0"/>
                  <w:color w:val="000000" w:themeColor="text1"/>
                </w:rPr>
                <w:t>Show current items</w:t>
              </w:r>
            </w:ins>
          </w:p>
          <w:p w14:paraId="7B15DE63" w14:textId="77777777" w:rsidR="00C75BC6" w:rsidRDefault="00C75BC6" w:rsidP="009E33F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683" w:author="Bambi C" w:date="2022-08-09T11:38:00Z"/>
                <w:rFonts w:ascii="Consolas" w:hAnsi="Consolas" w:cs="Consolas"/>
                <w:iCs w:val="0"/>
                <w:color w:val="000000" w:themeColor="text1"/>
              </w:rPr>
            </w:pPr>
            <w:ins w:id="684" w:author="Bambi C" w:date="2022-08-09T11:38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</w:t>
              </w:r>
            </w:ins>
          </w:p>
          <w:p w14:paraId="40E5E38A" w14:textId="780F060B" w:rsidR="00C75BC6" w:rsidRDefault="00C75BC6" w:rsidP="009E33F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685" w:author="Bambi C" w:date="2022-08-09T11:38:00Z"/>
                <w:rFonts w:ascii="Consolas" w:hAnsi="Consolas" w:cs="Consolas"/>
                <w:iCs w:val="0"/>
                <w:color w:val="000000" w:themeColor="text1"/>
              </w:rPr>
            </w:pPr>
            <w:ins w:id="686" w:author="Bambi C" w:date="2022-08-09T11:38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</w:t>
              </w:r>
            </w:ins>
            <w:ins w:id="687" w:author="Bambi C" w:date="2022-08-09T11:41:00Z">
              <w:r w:rsidR="001D7E49">
                <w:rPr>
                  <w:rFonts w:ascii="Consolas" w:hAnsi="Consolas" w:cs="Consolas"/>
                  <w:iCs w:val="0"/>
                  <w:color w:val="000000" w:themeColor="text1"/>
                </w:rPr>
                <w:t>Action</w:t>
              </w:r>
            </w:ins>
            <w:ins w:id="688" w:author="Bambi C" w:date="2022-08-09T11:38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2 – Add a new item</w:t>
              </w:r>
            </w:ins>
          </w:p>
          <w:p w14:paraId="317E25B4" w14:textId="77777777" w:rsidR="00C75BC6" w:rsidRDefault="00C75BC6" w:rsidP="009E33F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689" w:author="Bambi C" w:date="2022-08-09T11:38:00Z"/>
                <w:rFonts w:ascii="Consolas" w:hAnsi="Consolas" w:cs="Consolas"/>
                <w:iCs w:val="0"/>
                <w:color w:val="000000" w:themeColor="text1"/>
              </w:rPr>
            </w:pPr>
            <w:ins w:id="690" w:author="Bambi C" w:date="2022-08-09T11:38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</w:t>
              </w:r>
            </w:ins>
          </w:p>
          <w:p w14:paraId="717FC060" w14:textId="40EEFFCC" w:rsidR="00C75BC6" w:rsidRDefault="00C75BC6" w:rsidP="009E33F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691" w:author="Bambi C" w:date="2022-08-09T11:38:00Z"/>
                <w:rFonts w:ascii="Consolas" w:hAnsi="Consolas" w:cs="Consolas"/>
                <w:iCs w:val="0"/>
                <w:color w:val="000000" w:themeColor="text1"/>
              </w:rPr>
            </w:pPr>
            <w:ins w:id="692" w:author="Bambi C" w:date="2022-08-09T11:38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</w:t>
              </w:r>
            </w:ins>
            <w:ins w:id="693" w:author="Bambi C" w:date="2022-08-09T11:41:00Z">
              <w:r w:rsidR="001D7E49">
                <w:rPr>
                  <w:rFonts w:ascii="Consolas" w:hAnsi="Consolas" w:cs="Consolas"/>
                  <w:iCs w:val="0"/>
                  <w:color w:val="000000" w:themeColor="text1"/>
                </w:rPr>
                <w:t>Action</w:t>
              </w:r>
            </w:ins>
            <w:ins w:id="694" w:author="Bambi C" w:date="2022-08-09T11:38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3 – Remove item</w:t>
              </w:r>
            </w:ins>
          </w:p>
          <w:p w14:paraId="717347A3" w14:textId="77777777" w:rsidR="00C75BC6" w:rsidRDefault="00C75BC6" w:rsidP="009E33F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695" w:author="Bambi C" w:date="2022-08-09T11:38:00Z"/>
                <w:rFonts w:ascii="Consolas" w:hAnsi="Consolas" w:cs="Consolas"/>
                <w:iCs w:val="0"/>
                <w:color w:val="000000" w:themeColor="text1"/>
              </w:rPr>
            </w:pPr>
            <w:ins w:id="696" w:author="Bambi C" w:date="2022-08-09T11:38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</w:t>
              </w:r>
            </w:ins>
          </w:p>
          <w:p w14:paraId="2595D664" w14:textId="41F463FD" w:rsidR="00C75BC6" w:rsidRDefault="00C75BC6" w:rsidP="009E33F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697" w:author="Bambi C" w:date="2022-08-09T11:39:00Z"/>
                <w:rFonts w:ascii="Consolas" w:hAnsi="Consolas" w:cs="Consolas"/>
                <w:iCs w:val="0"/>
                <w:color w:val="000000" w:themeColor="text1"/>
              </w:rPr>
            </w:pPr>
            <w:ins w:id="698" w:author="Bambi C" w:date="2022-08-09T11:38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</w:t>
              </w:r>
            </w:ins>
            <w:ins w:id="699" w:author="Bambi C" w:date="2022-08-09T11:41:00Z">
              <w:r w:rsidR="001D7E49">
                <w:rPr>
                  <w:rFonts w:ascii="Consolas" w:hAnsi="Consolas" w:cs="Consolas"/>
                  <w:iCs w:val="0"/>
                  <w:color w:val="000000" w:themeColor="text1"/>
                </w:rPr>
                <w:t>Action</w:t>
              </w:r>
            </w:ins>
            <w:ins w:id="700" w:author="Bambi C" w:date="2022-08-09T11:38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</w:t>
              </w:r>
            </w:ins>
            <w:ins w:id="701" w:author="Bambi C" w:date="2022-08-09T11:39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4 </w:t>
              </w:r>
              <w:r w:rsidR="00CF130F">
                <w:rPr>
                  <w:rFonts w:ascii="Consolas" w:hAnsi="Consolas" w:cs="Consolas"/>
                  <w:iCs w:val="0"/>
                  <w:color w:val="000000" w:themeColor="text1"/>
                </w:rPr>
                <w:t>–</w:t>
              </w:r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</w:t>
              </w:r>
              <w:r w:rsidR="00CF130F">
                <w:rPr>
                  <w:rFonts w:ascii="Consolas" w:hAnsi="Consolas" w:cs="Consolas"/>
                  <w:iCs w:val="0"/>
                  <w:color w:val="000000" w:themeColor="text1"/>
                </w:rPr>
                <w:t>Save tasks to the ToDoList.t</w:t>
              </w:r>
            </w:ins>
            <w:ins w:id="702" w:author="Bambi C" w:date="2022-08-09T11:40:00Z">
              <w:r w:rsidR="00CF130F">
                <w:rPr>
                  <w:rFonts w:ascii="Consolas" w:hAnsi="Consolas" w:cs="Consolas"/>
                  <w:iCs w:val="0"/>
                  <w:color w:val="000000" w:themeColor="text1"/>
                </w:rPr>
                <w:t>xt</w:t>
              </w:r>
            </w:ins>
          </w:p>
          <w:p w14:paraId="54C8C2A7" w14:textId="77777777" w:rsidR="00CF130F" w:rsidRDefault="00CF130F" w:rsidP="009E33F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703" w:author="Bambi C" w:date="2022-08-09T11:39:00Z"/>
                <w:rFonts w:ascii="Consolas" w:hAnsi="Consolas" w:cs="Consolas"/>
                <w:iCs w:val="0"/>
                <w:color w:val="000000" w:themeColor="text1"/>
              </w:rPr>
            </w:pPr>
            <w:ins w:id="704" w:author="Bambi C" w:date="2022-08-09T11:39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</w:t>
              </w:r>
            </w:ins>
          </w:p>
          <w:p w14:paraId="6D2F40EC" w14:textId="13F8F91C" w:rsidR="00CF130F" w:rsidRPr="009E33F3" w:rsidRDefault="00CF130F" w:rsidP="009E33F3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ins w:id="705" w:author="Bambi C" w:date="2022-08-09T11:39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</w:t>
              </w:r>
            </w:ins>
            <w:ins w:id="706" w:author="Bambi C" w:date="2022-08-09T11:41:00Z">
              <w:r w:rsidR="001D7E49">
                <w:rPr>
                  <w:rFonts w:ascii="Consolas" w:hAnsi="Consolas" w:cs="Consolas"/>
                  <w:iCs w:val="0"/>
                  <w:color w:val="000000" w:themeColor="text1"/>
                </w:rPr>
                <w:t>Acti</w:t>
              </w:r>
            </w:ins>
            <w:ins w:id="707" w:author="Bambi C" w:date="2022-08-09T11:42:00Z">
              <w:r w:rsidR="005C4371">
                <w:rPr>
                  <w:rFonts w:ascii="Consolas" w:hAnsi="Consolas" w:cs="Consolas"/>
                  <w:iCs w:val="0"/>
                  <w:color w:val="000000" w:themeColor="text1"/>
                </w:rPr>
                <w:t>o</w:t>
              </w:r>
            </w:ins>
            <w:ins w:id="708" w:author="Bambi C" w:date="2022-08-09T11:41:00Z">
              <w:r w:rsidR="001D7E49">
                <w:rPr>
                  <w:rFonts w:ascii="Consolas" w:hAnsi="Consolas" w:cs="Consolas"/>
                  <w:iCs w:val="0"/>
                  <w:color w:val="000000" w:themeColor="text1"/>
                </w:rPr>
                <w:t>n</w:t>
              </w:r>
            </w:ins>
            <w:ins w:id="709" w:author="Bambi C" w:date="2022-08-09T11:39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5 </w:t>
              </w:r>
            </w:ins>
            <w:ins w:id="710" w:author="Bambi C" w:date="2022-08-09T11:40:00Z">
              <w:r w:rsidR="00F7497F">
                <w:rPr>
                  <w:rFonts w:ascii="Consolas" w:hAnsi="Consolas" w:cs="Consolas"/>
                  <w:iCs w:val="0"/>
                  <w:color w:val="000000" w:themeColor="text1"/>
                </w:rPr>
                <w:t>–</w:t>
              </w:r>
            </w:ins>
            <w:ins w:id="711" w:author="Bambi C" w:date="2022-08-09T11:39:00Z"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</w:t>
              </w:r>
            </w:ins>
            <w:ins w:id="712" w:author="Bambi C" w:date="2022-08-09T11:40:00Z">
              <w:r w:rsidR="00F7497F">
                <w:rPr>
                  <w:rFonts w:ascii="Consolas" w:hAnsi="Consolas" w:cs="Consolas"/>
                  <w:iCs w:val="0"/>
                  <w:color w:val="000000" w:themeColor="text1"/>
                </w:rPr>
                <w:t>Exit program</w:t>
              </w:r>
            </w:ins>
          </w:p>
        </w:tc>
      </w:tr>
    </w:tbl>
    <w:p w14:paraId="7484F742" w14:textId="6E11EB18" w:rsidR="00B41276" w:rsidRPr="00E67DD3" w:rsidRDefault="003A73BD" w:rsidP="003A73BD">
      <w:pPr>
        <w:pStyle w:val="Caption"/>
      </w:pPr>
      <w:bookmarkStart w:id="713" w:name="_Ref110343296"/>
      <w:r>
        <w:t xml:space="preserve">Figure </w:t>
      </w:r>
      <w:fldSimple w:instr=" SEQ Figure \* ARABIC ">
        <w:r w:rsidR="008E6F01">
          <w:rPr>
            <w:noProof/>
          </w:rPr>
          <w:t>8</w:t>
        </w:r>
      </w:fldSimple>
      <w:bookmarkEnd w:id="713"/>
      <w:r>
        <w:t>. Pseudocode to get the brain juices running</w:t>
      </w:r>
    </w:p>
    <w:p w14:paraId="680EA0D4" w14:textId="70A7226A" w:rsidR="002F5F5D" w:rsidRPr="005C4371" w:rsidRDefault="00617BA9" w:rsidP="002F5F5D">
      <w:pPr>
        <w:rPr>
          <w:rPrChange w:id="714" w:author="Bambi C" w:date="2022-08-09T11:42:00Z">
            <w:rPr>
              <w:highlight w:val="yellow"/>
            </w:rPr>
          </w:rPrChange>
        </w:rPr>
      </w:pPr>
      <w:r w:rsidRPr="005C4371">
        <w:rPr>
          <w:rPrChange w:id="715" w:author="Bambi C" w:date="2022-08-09T11:42:00Z">
            <w:rPr>
              <w:highlight w:val="yellow"/>
            </w:rPr>
          </w:rPrChange>
        </w:rPr>
        <w:t xml:space="preserve">Based on the design as laid out in </w:t>
      </w:r>
      <w:r w:rsidR="002F5F5D" w:rsidRPr="005C4371">
        <w:rPr>
          <w:rPrChange w:id="716" w:author="Bambi C" w:date="2022-08-09T11:42:00Z">
            <w:rPr>
              <w:highlight w:val="yellow"/>
            </w:rPr>
          </w:rPrChange>
        </w:rPr>
        <w:fldChar w:fldCharType="begin"/>
      </w:r>
      <w:r w:rsidR="002F5F5D" w:rsidRPr="005C4371">
        <w:rPr>
          <w:rPrChange w:id="717" w:author="Bambi C" w:date="2022-08-09T11:42:00Z">
            <w:rPr>
              <w:highlight w:val="yellow"/>
            </w:rPr>
          </w:rPrChange>
        </w:rPr>
        <w:instrText xml:space="preserve"> REF _Ref110343296 \h </w:instrText>
      </w:r>
      <w:r w:rsidR="00436766" w:rsidRPr="005C4371">
        <w:rPr>
          <w:rPrChange w:id="718" w:author="Bambi C" w:date="2022-08-09T11:42:00Z">
            <w:rPr>
              <w:highlight w:val="yellow"/>
            </w:rPr>
          </w:rPrChange>
        </w:rPr>
        <w:instrText xml:space="preserve"> \* MERGEFORMAT </w:instrText>
      </w:r>
      <w:r w:rsidR="002F5F5D" w:rsidRPr="005C4371">
        <w:rPr>
          <w:rPrChange w:id="719" w:author="Bambi C" w:date="2022-08-09T11:42:00Z">
            <w:rPr>
              <w:highlight w:val="yellow"/>
            </w:rPr>
          </w:rPrChange>
        </w:rPr>
        <w:fldChar w:fldCharType="separate"/>
      </w:r>
      <w:r w:rsidR="00B54B53" w:rsidRPr="005C4371">
        <w:rPr>
          <w:rPrChange w:id="720" w:author="Bambi C" w:date="2022-08-09T11:42:00Z">
            <w:rPr>
              <w:highlight w:val="yellow"/>
            </w:rPr>
          </w:rPrChange>
        </w:rPr>
        <w:t xml:space="preserve">Figure </w:t>
      </w:r>
      <w:r w:rsidR="00B54B53" w:rsidRPr="005C4371">
        <w:rPr>
          <w:noProof/>
          <w:rPrChange w:id="721" w:author="Bambi C" w:date="2022-08-09T11:42:00Z">
            <w:rPr>
              <w:noProof/>
              <w:highlight w:val="yellow"/>
            </w:rPr>
          </w:rPrChange>
        </w:rPr>
        <w:t>8</w:t>
      </w:r>
      <w:r w:rsidR="002F5F5D" w:rsidRPr="005C4371">
        <w:rPr>
          <w:rPrChange w:id="722" w:author="Bambi C" w:date="2022-08-09T11:42:00Z">
            <w:rPr>
              <w:highlight w:val="yellow"/>
            </w:rPr>
          </w:rPrChange>
        </w:rPr>
        <w:fldChar w:fldCharType="end"/>
      </w:r>
      <w:r w:rsidR="002F5F5D" w:rsidRPr="005C4371">
        <w:rPr>
          <w:rPrChange w:id="723" w:author="Bambi C" w:date="2022-08-09T11:42:00Z">
            <w:rPr>
              <w:highlight w:val="yellow"/>
            </w:rPr>
          </w:rPrChange>
        </w:rPr>
        <w:t>, the basic structure</w:t>
      </w:r>
      <w:ins w:id="724" w:author="Bambi C" w:date="2022-08-09T11:40:00Z">
        <w:r w:rsidR="00F7497F" w:rsidRPr="005C4371">
          <w:rPr>
            <w:rPrChange w:id="725" w:author="Bambi C" w:date="2022-08-09T11:42:00Z">
              <w:rPr>
                <w:highlight w:val="yellow"/>
              </w:rPr>
            </w:rPrChange>
          </w:rPr>
          <w:t xml:space="preserve"> </w:t>
        </w:r>
        <w:r w:rsidR="001D7E49" w:rsidRPr="005C4371">
          <w:rPr>
            <w:rPrChange w:id="726" w:author="Bambi C" w:date="2022-08-09T11:42:00Z">
              <w:rPr>
                <w:highlight w:val="yellow"/>
              </w:rPr>
            </w:rPrChange>
          </w:rPr>
          <w:t>will be similar to Assignment04</w:t>
        </w:r>
      </w:ins>
      <w:r w:rsidR="002F5F5D" w:rsidRPr="005C4371">
        <w:rPr>
          <w:rPrChange w:id="727" w:author="Bambi C" w:date="2022-08-09T11:42:00Z">
            <w:rPr>
              <w:highlight w:val="yellow"/>
            </w:rPr>
          </w:rPrChange>
        </w:rPr>
        <w:t>:</w:t>
      </w:r>
    </w:p>
    <w:p w14:paraId="4B6D8C24" w14:textId="13D3749D" w:rsidR="002F5F5D" w:rsidRPr="005C4371" w:rsidRDefault="002F5F5D" w:rsidP="009E33F3">
      <w:pPr>
        <w:pStyle w:val="ListParagraph"/>
        <w:numPr>
          <w:ilvl w:val="0"/>
          <w:numId w:val="21"/>
        </w:numPr>
        <w:rPr>
          <w:rPrChange w:id="728" w:author="Bambi C" w:date="2022-08-09T11:42:00Z">
            <w:rPr>
              <w:highlight w:val="yellow"/>
            </w:rPr>
          </w:rPrChange>
        </w:rPr>
      </w:pPr>
      <w:r w:rsidRPr="005C4371">
        <w:rPr>
          <w:rPrChange w:id="729" w:author="Bambi C" w:date="2022-08-09T11:42:00Z">
            <w:rPr>
              <w:highlight w:val="yellow"/>
            </w:rPr>
          </w:rPrChange>
        </w:rPr>
        <w:lastRenderedPageBreak/>
        <w:t>Put Menu in loop</w:t>
      </w:r>
    </w:p>
    <w:p w14:paraId="28CC7343" w14:textId="1085597A" w:rsidR="005B6AD6" w:rsidRDefault="00C525C0" w:rsidP="002F5F5D">
      <w:pPr>
        <w:pStyle w:val="ListParagraph"/>
        <w:numPr>
          <w:ilvl w:val="0"/>
          <w:numId w:val="21"/>
        </w:numPr>
        <w:rPr>
          <w:ins w:id="730" w:author="Bambi C" w:date="2022-08-09T12:00:00Z"/>
        </w:rPr>
      </w:pPr>
      <w:r w:rsidRPr="005C4371">
        <w:rPr>
          <w:rPrChange w:id="731" w:author="Bambi C" w:date="2022-08-09T11:42:00Z">
            <w:rPr>
              <w:highlight w:val="yellow"/>
            </w:rPr>
          </w:rPrChange>
        </w:rPr>
        <w:t xml:space="preserve">Inside the Menu loop, each </w:t>
      </w:r>
      <w:ins w:id="732" w:author="Bambi C" w:date="2022-08-09T11:41:00Z">
        <w:r w:rsidR="001D7E49" w:rsidRPr="005C4371">
          <w:rPr>
            <w:rPrChange w:id="733" w:author="Bambi C" w:date="2022-08-09T11:42:00Z">
              <w:rPr>
                <w:highlight w:val="yellow"/>
              </w:rPr>
            </w:rPrChange>
          </w:rPr>
          <w:t>input by user will trigger different action/ activity</w:t>
        </w:r>
      </w:ins>
      <w:del w:id="734" w:author="Bambi C" w:date="2022-08-09T11:41:00Z">
        <w:r w:rsidRPr="005C4371" w:rsidDel="001D7E49">
          <w:rPr>
            <w:rPrChange w:id="735" w:author="Bambi C" w:date="2022-08-09T11:42:00Z">
              <w:rPr>
                <w:highlight w:val="yellow"/>
              </w:rPr>
            </w:rPrChange>
          </w:rPr>
          <w:delText>option will call a custom function</w:delText>
        </w:r>
      </w:del>
    </w:p>
    <w:p w14:paraId="2DF35C86" w14:textId="7D6144DC" w:rsidR="004074B8" w:rsidRPr="005C4371" w:rsidRDefault="004074B8" w:rsidP="004074B8">
      <w:pPr>
        <w:pStyle w:val="ListParagraph"/>
        <w:numPr>
          <w:ilvl w:val="0"/>
          <w:numId w:val="21"/>
        </w:numPr>
        <w:rPr>
          <w:rPrChange w:id="736" w:author="Bambi C" w:date="2022-08-09T11:42:00Z">
            <w:rPr>
              <w:highlight w:val="yellow"/>
            </w:rPr>
          </w:rPrChange>
        </w:rPr>
      </w:pPr>
      <w:ins w:id="737" w:author="Bambi C" w:date="2022-08-09T12:00:00Z">
        <w:r>
          <w:t>Actions 1 (display) and 4</w:t>
        </w:r>
      </w:ins>
      <w:ins w:id="738" w:author="Bambi C" w:date="2022-08-09T12:01:00Z">
        <w:r w:rsidR="005A194F">
          <w:t xml:space="preserve"> (save)</w:t>
        </w:r>
      </w:ins>
      <w:ins w:id="739" w:author="Bambi C" w:date="2022-08-09T12:00:00Z">
        <w:r w:rsidRPr="00C60E2A">
          <w:t xml:space="preserve"> will be linear </w:t>
        </w:r>
        <w:r>
          <w:t xml:space="preserve">– after the action has been performed then user is </w:t>
        </w:r>
      </w:ins>
      <w:ins w:id="740" w:author="Bambi C" w:date="2022-08-09T12:06:00Z">
        <w:r w:rsidR="009F221D">
          <w:t xml:space="preserve">automatically </w:t>
        </w:r>
      </w:ins>
      <w:ins w:id="741" w:author="Bambi C" w:date="2022-08-09T12:00:00Z">
        <w:r>
          <w:t>returned to the Menu loop</w:t>
        </w:r>
      </w:ins>
    </w:p>
    <w:p w14:paraId="7B7B3442" w14:textId="0175496C" w:rsidR="00C525C0" w:rsidDel="00357D71" w:rsidRDefault="00076B1B" w:rsidP="00357D71">
      <w:pPr>
        <w:pStyle w:val="ListParagraph"/>
        <w:numPr>
          <w:ilvl w:val="0"/>
          <w:numId w:val="21"/>
        </w:numPr>
        <w:rPr>
          <w:del w:id="742" w:author="Bambi C" w:date="2022-08-09T12:32:00Z"/>
        </w:rPr>
      </w:pPr>
      <w:ins w:id="743" w:author="Bambi C" w:date="2022-08-09T11:43:00Z">
        <w:r>
          <w:t xml:space="preserve">Actions 2 </w:t>
        </w:r>
      </w:ins>
      <w:ins w:id="744" w:author="Bambi C" w:date="2022-08-09T12:01:00Z">
        <w:r w:rsidR="005A194F">
          <w:t xml:space="preserve">(add) </w:t>
        </w:r>
      </w:ins>
      <w:ins w:id="745" w:author="Bambi C" w:date="2022-08-09T11:43:00Z">
        <w:r>
          <w:t>and 3</w:t>
        </w:r>
      </w:ins>
      <w:ins w:id="746" w:author="Bambi C" w:date="2022-08-09T12:01:00Z">
        <w:r w:rsidR="005A194F">
          <w:t xml:space="preserve"> (remove)</w:t>
        </w:r>
      </w:ins>
      <w:ins w:id="747" w:author="Bambi C" w:date="2022-08-09T11:42:00Z">
        <w:r w:rsidR="000E3C15">
          <w:t xml:space="preserve"> will need to run in their own </w:t>
        </w:r>
      </w:ins>
      <w:ins w:id="748" w:author="Bambi C" w:date="2022-08-09T12:07:00Z">
        <w:r w:rsidR="009F221D">
          <w:t xml:space="preserve">respective </w:t>
        </w:r>
      </w:ins>
      <w:ins w:id="749" w:author="Bambi C" w:date="2022-08-09T11:42:00Z">
        <w:r w:rsidR="000E3C15">
          <w:t>loop</w:t>
        </w:r>
      </w:ins>
      <w:ins w:id="750" w:author="Bambi C" w:date="2022-08-09T12:02:00Z">
        <w:r w:rsidR="002B1EAD">
          <w:t xml:space="preserve"> – after user </w:t>
        </w:r>
        <w:r w:rsidR="00474575">
          <w:t>is done</w:t>
        </w:r>
      </w:ins>
      <w:ins w:id="751" w:author="Bambi C" w:date="2022-08-09T12:03:00Z">
        <w:r w:rsidR="00BE68AB">
          <w:t xml:space="preserve"> performing</w:t>
        </w:r>
      </w:ins>
      <w:ins w:id="752" w:author="Bambi C" w:date="2022-08-09T12:07:00Z">
        <w:r w:rsidR="009F221D">
          <w:t xml:space="preserve"> the </w:t>
        </w:r>
      </w:ins>
      <w:ins w:id="753" w:author="Bambi C" w:date="2022-08-09T12:03:00Z">
        <w:r w:rsidR="00BE68AB">
          <w:t xml:space="preserve"> action, then</w:t>
        </w:r>
      </w:ins>
      <w:ins w:id="754" w:author="Bambi C" w:date="2022-08-09T12:06:00Z">
        <w:r w:rsidR="007F56CE">
          <w:t xml:space="preserve"> </w:t>
        </w:r>
      </w:ins>
      <w:ins w:id="755" w:author="Bambi C" w:date="2022-08-09T12:07:00Z">
        <w:r w:rsidR="000F536D">
          <w:t xml:space="preserve">the </w:t>
        </w:r>
      </w:ins>
      <w:ins w:id="756" w:author="Bambi C" w:date="2022-08-09T12:06:00Z">
        <w:r w:rsidR="007F56CE">
          <w:t xml:space="preserve">user </w:t>
        </w:r>
        <w:r w:rsidR="009F221D">
          <w:t xml:space="preserve">can </w:t>
        </w:r>
      </w:ins>
      <w:ins w:id="757" w:author="Bambi C" w:date="2022-08-09T12:07:00Z">
        <w:r w:rsidR="000F536D">
          <w:t>choose to return to the Menu loop</w:t>
        </w:r>
      </w:ins>
      <w:del w:id="758" w:author="Bambi C" w:date="2022-08-09T11:42:00Z">
        <w:r w:rsidR="00C525C0" w:rsidRPr="005C4371" w:rsidDel="000E3C15">
          <w:rPr>
            <w:rPrChange w:id="759" w:author="Bambi C" w:date="2022-08-09T11:42:00Z">
              <w:rPr>
                <w:highlight w:val="yellow"/>
              </w:rPr>
            </w:rPrChange>
          </w:rPr>
          <w:delText>Each custom function</w:delText>
        </w:r>
        <w:r w:rsidR="00CE0B23" w:rsidRPr="005C4371" w:rsidDel="000E3C15">
          <w:rPr>
            <w:rPrChange w:id="760" w:author="Bambi C" w:date="2022-08-09T11:42:00Z">
              <w:rPr>
                <w:highlight w:val="yellow"/>
              </w:rPr>
            </w:rPrChange>
          </w:rPr>
          <w:delText>s</w:delText>
        </w:r>
        <w:r w:rsidR="00C525C0" w:rsidRPr="005C4371" w:rsidDel="000E3C15">
          <w:rPr>
            <w:rPrChange w:id="761" w:author="Bambi C" w:date="2022-08-09T11:42:00Z">
              <w:rPr>
                <w:highlight w:val="yellow"/>
              </w:rPr>
            </w:rPrChange>
          </w:rPr>
          <w:delText xml:space="preserve"> for option 1 run in </w:delText>
        </w:r>
        <w:r w:rsidR="0032215C" w:rsidRPr="005C4371" w:rsidDel="000E3C15">
          <w:rPr>
            <w:rPrChange w:id="762" w:author="Bambi C" w:date="2022-08-09T11:42:00Z">
              <w:rPr>
                <w:highlight w:val="yellow"/>
              </w:rPr>
            </w:rPrChange>
          </w:rPr>
          <w:delText>its</w:delText>
        </w:r>
        <w:r w:rsidR="00C525C0" w:rsidRPr="005C4371" w:rsidDel="000E3C15">
          <w:rPr>
            <w:rPrChange w:id="763" w:author="Bambi C" w:date="2022-08-09T11:42:00Z">
              <w:rPr>
                <w:highlight w:val="yellow"/>
              </w:rPr>
            </w:rPrChange>
          </w:rPr>
          <w:delText xml:space="preserve"> ow</w:delText>
        </w:r>
        <w:r w:rsidR="00CE0B23" w:rsidRPr="005C4371" w:rsidDel="000E3C15">
          <w:rPr>
            <w:rPrChange w:id="764" w:author="Bambi C" w:date="2022-08-09T11:42:00Z">
              <w:rPr>
                <w:highlight w:val="yellow"/>
              </w:rPr>
            </w:rPrChange>
          </w:rPr>
          <w:delText>n loop</w:delText>
        </w:r>
        <w:r w:rsidR="00AB53BE" w:rsidRPr="005C4371" w:rsidDel="000E3C15">
          <w:rPr>
            <w:rPrChange w:id="765" w:author="Bambi C" w:date="2022-08-09T11:42:00Z">
              <w:rPr>
                <w:highlight w:val="yellow"/>
              </w:rPr>
            </w:rPrChange>
          </w:rPr>
          <w:delText>, navigating to the menu stops the user from further inputs</w:delText>
        </w:r>
      </w:del>
    </w:p>
    <w:p w14:paraId="5CDC18AE" w14:textId="77777777" w:rsidR="00357D71" w:rsidRPr="005C4371" w:rsidRDefault="00357D71" w:rsidP="002F5F5D">
      <w:pPr>
        <w:pStyle w:val="ListParagraph"/>
        <w:numPr>
          <w:ilvl w:val="0"/>
          <w:numId w:val="21"/>
        </w:numPr>
        <w:rPr>
          <w:ins w:id="766" w:author="Bambi C" w:date="2022-08-09T12:32:00Z"/>
          <w:rPrChange w:id="767" w:author="Bambi C" w:date="2022-08-09T11:42:00Z">
            <w:rPr>
              <w:ins w:id="768" w:author="Bambi C" w:date="2022-08-09T12:32:00Z"/>
              <w:highlight w:val="yellow"/>
            </w:rPr>
          </w:rPrChange>
        </w:rPr>
      </w:pPr>
    </w:p>
    <w:p w14:paraId="0A7076CB" w14:textId="28E66463" w:rsidR="00205D9B" w:rsidRPr="005C4371" w:rsidDel="004074B8" w:rsidRDefault="00CE0B23">
      <w:pPr>
        <w:pStyle w:val="ListParagraph"/>
        <w:numPr>
          <w:ilvl w:val="0"/>
          <w:numId w:val="21"/>
        </w:numPr>
        <w:rPr>
          <w:del w:id="769" w:author="Bambi C" w:date="2022-08-09T12:00:00Z"/>
          <w:rPrChange w:id="770" w:author="Bambi C" w:date="2022-08-09T11:42:00Z">
            <w:rPr>
              <w:del w:id="771" w:author="Bambi C" w:date="2022-08-09T12:00:00Z"/>
              <w:highlight w:val="yellow"/>
            </w:rPr>
          </w:rPrChange>
        </w:rPr>
      </w:pPr>
      <w:del w:id="772" w:author="Bambi C" w:date="2022-08-09T12:00:00Z">
        <w:r w:rsidRPr="005C4371" w:rsidDel="004074B8">
          <w:rPr>
            <w:rPrChange w:id="773" w:author="Bambi C" w:date="2022-08-09T11:42:00Z">
              <w:rPr>
                <w:highlight w:val="yellow"/>
              </w:rPr>
            </w:rPrChange>
          </w:rPr>
          <w:delText xml:space="preserve">Custom function for </w:delText>
        </w:r>
      </w:del>
      <w:del w:id="774" w:author="Bambi C" w:date="2022-08-09T11:44:00Z">
        <w:r w:rsidR="0032215C" w:rsidRPr="005C4371" w:rsidDel="00076B1B">
          <w:rPr>
            <w:rPrChange w:id="775" w:author="Bambi C" w:date="2022-08-09T11:42:00Z">
              <w:rPr>
                <w:highlight w:val="yellow"/>
              </w:rPr>
            </w:rPrChange>
          </w:rPr>
          <w:delText>option 2</w:delText>
        </w:r>
      </w:del>
      <w:del w:id="776" w:author="Bambi C" w:date="2022-08-09T12:00:00Z">
        <w:r w:rsidR="0032215C" w:rsidRPr="005C4371" w:rsidDel="004074B8">
          <w:rPr>
            <w:rPrChange w:id="777" w:author="Bambi C" w:date="2022-08-09T11:42:00Z">
              <w:rPr>
                <w:highlight w:val="yellow"/>
              </w:rPr>
            </w:rPrChange>
          </w:rPr>
          <w:delText xml:space="preserve"> </w:delText>
        </w:r>
        <w:r w:rsidRPr="005C4371" w:rsidDel="004074B8">
          <w:rPr>
            <w:rPrChange w:id="778" w:author="Bambi C" w:date="2022-08-09T11:42:00Z">
              <w:rPr>
                <w:highlight w:val="yellow"/>
              </w:rPr>
            </w:rPrChange>
          </w:rPr>
          <w:delText xml:space="preserve">will </w:delText>
        </w:r>
        <w:r w:rsidR="007E46CB" w:rsidRPr="005C4371" w:rsidDel="004074B8">
          <w:rPr>
            <w:rPrChange w:id="779" w:author="Bambi C" w:date="2022-08-09T11:42:00Z">
              <w:rPr>
                <w:highlight w:val="yellow"/>
              </w:rPr>
            </w:rPrChange>
          </w:rPr>
          <w:delText xml:space="preserve">be linear </w:delText>
        </w:r>
      </w:del>
      <w:del w:id="780" w:author="Bambi C" w:date="2022-08-09T11:45:00Z">
        <w:r w:rsidR="007E46CB" w:rsidRPr="005C4371" w:rsidDel="0035050B">
          <w:rPr>
            <w:rPrChange w:id="781" w:author="Bambi C" w:date="2022-08-09T11:42:00Z">
              <w:rPr>
                <w:highlight w:val="yellow"/>
              </w:rPr>
            </w:rPrChange>
          </w:rPr>
          <w:delText>with</w:delText>
        </w:r>
        <w:r w:rsidR="00205D9B" w:rsidRPr="005C4371" w:rsidDel="0035050B">
          <w:rPr>
            <w:rPrChange w:id="782" w:author="Bambi C" w:date="2022-08-09T11:42:00Z">
              <w:rPr>
                <w:highlight w:val="yellow"/>
              </w:rPr>
            </w:rPrChange>
          </w:rPr>
          <w:delText xml:space="preserve"> output</w:delText>
        </w:r>
        <w:r w:rsidR="0032215C" w:rsidRPr="005C4371" w:rsidDel="0035050B">
          <w:rPr>
            <w:rPrChange w:id="783" w:author="Bambi C" w:date="2022-08-09T11:42:00Z">
              <w:rPr>
                <w:highlight w:val="yellow"/>
              </w:rPr>
            </w:rPrChange>
          </w:rPr>
          <w:delText xml:space="preserve"> of</w:delText>
        </w:r>
        <w:r w:rsidR="00205D9B" w:rsidRPr="005C4371" w:rsidDel="0035050B">
          <w:rPr>
            <w:rPrChange w:id="784" w:author="Bambi C" w:date="2022-08-09T11:42:00Z">
              <w:rPr>
                <w:highlight w:val="yellow"/>
              </w:rPr>
            </w:rPrChange>
          </w:rPr>
          <w:delText xml:space="preserve"> user to Menu loop</w:delText>
        </w:r>
        <w:r w:rsidR="007E46CB" w:rsidRPr="005C4371" w:rsidDel="0035050B">
          <w:rPr>
            <w:rPrChange w:id="785" w:author="Bambi C" w:date="2022-08-09T11:42:00Z">
              <w:rPr>
                <w:highlight w:val="yellow"/>
              </w:rPr>
            </w:rPrChange>
          </w:rPr>
          <w:delText xml:space="preserve"> </w:delText>
        </w:r>
      </w:del>
    </w:p>
    <w:p w14:paraId="1FDA3FAC" w14:textId="4619CD25" w:rsidR="00AB53BE" w:rsidDel="008F2F86" w:rsidRDefault="00AB53BE">
      <w:pPr>
        <w:pStyle w:val="ListParagraph"/>
        <w:rPr>
          <w:del w:id="786" w:author="Bambi C" w:date="2022-08-09T12:09:00Z"/>
        </w:rPr>
        <w:pPrChange w:id="787" w:author="Bambi C" w:date="2022-08-09T12:32:00Z">
          <w:pPr>
            <w:pStyle w:val="ListParagraph"/>
            <w:numPr>
              <w:numId w:val="21"/>
            </w:numPr>
            <w:ind w:hanging="360"/>
          </w:pPr>
        </w:pPrChange>
      </w:pPr>
      <w:del w:id="788" w:author="Bambi C" w:date="2022-08-09T12:07:00Z">
        <w:r w:rsidRPr="005C4371" w:rsidDel="000F536D">
          <w:rPr>
            <w:rPrChange w:id="789" w:author="Bambi C" w:date="2022-08-09T11:42:00Z">
              <w:rPr>
                <w:highlight w:val="yellow"/>
              </w:rPr>
            </w:rPrChange>
          </w:rPr>
          <w:delText xml:space="preserve">Custom function for option 3 will be linear with </w:delText>
        </w:r>
        <w:r w:rsidR="009A11CA" w:rsidRPr="005C4371" w:rsidDel="000F536D">
          <w:rPr>
            <w:rPrChange w:id="790" w:author="Bambi C" w:date="2022-08-09T11:42:00Z">
              <w:rPr>
                <w:highlight w:val="yellow"/>
              </w:rPr>
            </w:rPrChange>
          </w:rPr>
          <w:delText>data output to file and user exits the program</w:delText>
        </w:r>
      </w:del>
      <w:ins w:id="791" w:author="Bambi C" w:date="2022-08-09T12:07:00Z">
        <w:r w:rsidR="000F536D">
          <w:t xml:space="preserve">Action 5 </w:t>
        </w:r>
        <w:r w:rsidR="0087362E">
          <w:t xml:space="preserve">(exit) will include additional </w:t>
        </w:r>
      </w:ins>
      <w:ins w:id="792" w:author="Bambi C" w:date="2022-08-09T12:09:00Z">
        <w:r w:rsidR="008F2F86">
          <w:t>prompt to confirm exit</w:t>
        </w:r>
      </w:ins>
    </w:p>
    <w:p w14:paraId="3BBB8CB5" w14:textId="77777777" w:rsidR="008F2F86" w:rsidRPr="005C4371" w:rsidRDefault="008F2F86" w:rsidP="00357D71">
      <w:pPr>
        <w:pStyle w:val="ListParagraph"/>
        <w:numPr>
          <w:ilvl w:val="0"/>
          <w:numId w:val="21"/>
        </w:numPr>
        <w:rPr>
          <w:ins w:id="793" w:author="Bambi C" w:date="2022-08-09T12:09:00Z"/>
          <w:rPrChange w:id="794" w:author="Bambi C" w:date="2022-08-09T11:42:00Z">
            <w:rPr>
              <w:ins w:id="795" w:author="Bambi C" w:date="2022-08-09T12:09:00Z"/>
              <w:highlight w:val="yellow"/>
            </w:rPr>
          </w:rPrChange>
        </w:rPr>
      </w:pPr>
    </w:p>
    <w:p w14:paraId="44B23A08" w14:textId="2ED61DCA" w:rsidR="00CE0B23" w:rsidRPr="00AC5980" w:rsidDel="008F2F86" w:rsidRDefault="00205D9B">
      <w:pPr>
        <w:rPr>
          <w:del w:id="796" w:author="Bambi C" w:date="2022-08-09T12:09:00Z"/>
          <w:rPrChange w:id="797" w:author="Bambi C" w:date="2022-08-09T12:11:00Z">
            <w:rPr>
              <w:del w:id="798" w:author="Bambi C" w:date="2022-08-09T12:09:00Z"/>
              <w:highlight w:val="yellow"/>
            </w:rPr>
          </w:rPrChange>
        </w:rPr>
        <w:pPrChange w:id="799" w:author="Bambi C" w:date="2022-08-09T12:09:00Z">
          <w:pPr>
            <w:pStyle w:val="ListParagraph"/>
            <w:numPr>
              <w:numId w:val="21"/>
            </w:numPr>
            <w:ind w:hanging="360"/>
          </w:pPr>
        </w:pPrChange>
      </w:pPr>
      <w:del w:id="800" w:author="Bambi C" w:date="2022-08-09T12:09:00Z">
        <w:r w:rsidRPr="00AC5980" w:rsidDel="008F2F86">
          <w:rPr>
            <w:rPrChange w:id="801" w:author="Bambi C" w:date="2022-08-09T12:11:00Z">
              <w:rPr>
                <w:highlight w:val="yellow"/>
              </w:rPr>
            </w:rPrChange>
          </w:rPr>
          <w:delText>b</w:delText>
        </w:r>
        <w:r w:rsidR="007E46CB" w:rsidRPr="00AC5980" w:rsidDel="008F2F86">
          <w:rPr>
            <w:rPrChange w:id="802" w:author="Bambi C" w:date="2022-08-09T12:11:00Z">
              <w:rPr>
                <w:highlight w:val="yellow"/>
              </w:rPr>
            </w:rPrChange>
          </w:rPr>
          <w:delText xml:space="preserve">reak </w:delText>
        </w:r>
        <w:r w:rsidR="00D16D9A" w:rsidRPr="00AC5980" w:rsidDel="008F2F86">
          <w:rPr>
            <w:rPrChange w:id="803" w:author="Bambi C" w:date="2022-08-09T12:11:00Z">
              <w:rPr>
                <w:highlight w:val="yellow"/>
              </w:rPr>
            </w:rPrChange>
          </w:rPr>
          <w:delText xml:space="preserve">statement </w:delText>
        </w:r>
        <w:r w:rsidR="007E46CB" w:rsidRPr="00AC5980" w:rsidDel="008F2F86">
          <w:rPr>
            <w:rPrChange w:id="804" w:author="Bambi C" w:date="2022-08-09T12:11:00Z">
              <w:rPr>
                <w:highlight w:val="yellow"/>
              </w:rPr>
            </w:rPrChange>
          </w:rPr>
          <w:delText xml:space="preserve">as the final </w:delText>
        </w:r>
        <w:r w:rsidRPr="00AC5980" w:rsidDel="008F2F86">
          <w:rPr>
            <w:rPrChange w:id="805" w:author="Bambi C" w:date="2022-08-09T12:11:00Z">
              <w:rPr>
                <w:highlight w:val="yellow"/>
              </w:rPr>
            </w:rPrChange>
          </w:rPr>
          <w:delText>command to exit Menu loop, closing the program</w:delText>
        </w:r>
      </w:del>
    </w:p>
    <w:p w14:paraId="09D7B8FA" w14:textId="22CB3926" w:rsidR="00924904" w:rsidRPr="00AC5980" w:rsidDel="008F2F86" w:rsidRDefault="00924904" w:rsidP="008F2F86">
      <w:pPr>
        <w:rPr>
          <w:del w:id="806" w:author="Bambi C" w:date="2022-08-09T12:09:00Z"/>
          <w:rPrChange w:id="807" w:author="Bambi C" w:date="2022-08-09T12:11:00Z">
            <w:rPr>
              <w:del w:id="808" w:author="Bambi C" w:date="2022-08-09T12:09:00Z"/>
              <w:highlight w:val="yellow"/>
            </w:rPr>
          </w:rPrChange>
        </w:rPr>
      </w:pPr>
      <w:del w:id="809" w:author="Bambi C" w:date="2022-08-09T12:09:00Z">
        <w:r w:rsidRPr="00AC5980" w:rsidDel="008F2F86">
          <w:rPr>
            <w:rPrChange w:id="810" w:author="Bambi C" w:date="2022-08-09T12:11:00Z">
              <w:rPr>
                <w:highlight w:val="yellow"/>
              </w:rPr>
            </w:rPrChange>
          </w:rPr>
          <w:delText>Although this program can succeed without defining custom functions, I consciously chose to use them</w:delText>
        </w:r>
        <w:r w:rsidR="00F475D6" w:rsidRPr="00AC5980" w:rsidDel="008F2F86">
          <w:rPr>
            <w:rPrChange w:id="811" w:author="Bambi C" w:date="2022-08-09T12:11:00Z">
              <w:rPr>
                <w:highlight w:val="yellow"/>
              </w:rPr>
            </w:rPrChange>
          </w:rPr>
          <w:delText xml:space="preserve"> because: (1) gain experience practicing for future coursework</w:delText>
        </w:r>
        <w:r w:rsidR="00E42FF0" w:rsidRPr="00AC5980" w:rsidDel="008F2F86">
          <w:rPr>
            <w:rPrChange w:id="812" w:author="Bambi C" w:date="2022-08-09T12:11:00Z">
              <w:rPr>
                <w:highlight w:val="yellow"/>
              </w:rPr>
            </w:rPrChange>
          </w:rPr>
          <w:delText xml:space="preserve">; </w:delText>
        </w:r>
        <w:r w:rsidR="00A536F2" w:rsidRPr="00AC5980" w:rsidDel="008F2F86">
          <w:rPr>
            <w:rPrChange w:id="813" w:author="Bambi C" w:date="2022-08-09T12:11:00Z">
              <w:rPr>
                <w:highlight w:val="yellow"/>
              </w:rPr>
            </w:rPrChange>
          </w:rPr>
          <w:delText>and</w:delText>
        </w:r>
        <w:r w:rsidR="00F475D6" w:rsidRPr="00AC5980" w:rsidDel="008F2F86">
          <w:rPr>
            <w:rPrChange w:id="814" w:author="Bambi C" w:date="2022-08-09T12:11:00Z">
              <w:rPr>
                <w:highlight w:val="yellow"/>
              </w:rPr>
            </w:rPrChange>
          </w:rPr>
          <w:delText xml:space="preserve"> (2)</w:delText>
        </w:r>
        <w:r w:rsidR="00E42FF0" w:rsidRPr="00AC5980" w:rsidDel="008F2F86">
          <w:rPr>
            <w:rPrChange w:id="815" w:author="Bambi C" w:date="2022-08-09T12:11:00Z">
              <w:rPr>
                <w:highlight w:val="yellow"/>
              </w:rPr>
            </w:rPrChange>
          </w:rPr>
          <w:delText xml:space="preserve"> from a practical perspective </w:delText>
        </w:r>
        <w:r w:rsidR="0072441D" w:rsidRPr="00AC5980" w:rsidDel="008F2F86">
          <w:rPr>
            <w:rPrChange w:id="816" w:author="Bambi C" w:date="2022-08-09T12:11:00Z">
              <w:rPr>
                <w:highlight w:val="yellow"/>
              </w:rPr>
            </w:rPrChange>
          </w:rPr>
          <w:delText xml:space="preserve">its easier for me to create the program in smaller, more manageable modules before assembling all modules together </w:delText>
        </w:r>
        <w:r w:rsidR="00830D29" w:rsidRPr="00AC5980" w:rsidDel="008F2F86">
          <w:rPr>
            <w:rPrChange w:id="817" w:author="Bambi C" w:date="2022-08-09T12:11:00Z">
              <w:rPr>
                <w:highlight w:val="yellow"/>
              </w:rPr>
            </w:rPrChange>
          </w:rPr>
          <w:delText>into the finished product – taking inspiration from the assembly line</w:delText>
        </w:r>
        <w:r w:rsidR="00911C22" w:rsidRPr="00AC5980" w:rsidDel="008F2F86">
          <w:rPr>
            <w:rPrChange w:id="818" w:author="Bambi C" w:date="2022-08-09T12:11:00Z">
              <w:rPr>
                <w:highlight w:val="yellow"/>
              </w:rPr>
            </w:rPrChange>
          </w:rPr>
          <w:delText xml:space="preserve"> for manufacturing cars</w:delText>
        </w:r>
        <w:r w:rsidR="00830D29" w:rsidRPr="00AC5980" w:rsidDel="008F2F86">
          <w:rPr>
            <w:rPrChange w:id="819" w:author="Bambi C" w:date="2022-08-09T12:11:00Z">
              <w:rPr>
                <w:highlight w:val="yellow"/>
              </w:rPr>
            </w:rPrChange>
          </w:rPr>
          <w:delText>.</w:delText>
        </w:r>
      </w:del>
    </w:p>
    <w:p w14:paraId="3CEBD917" w14:textId="1BEEE8D8" w:rsidR="005272E9" w:rsidRPr="00AC5980" w:rsidRDefault="005272E9" w:rsidP="00924904">
      <w:pPr>
        <w:rPr>
          <w:rPrChange w:id="820" w:author="Bambi C" w:date="2022-08-09T12:11:00Z">
            <w:rPr>
              <w:highlight w:val="yellow"/>
            </w:rPr>
          </w:rPrChange>
        </w:rPr>
      </w:pPr>
      <w:r w:rsidRPr="00AC5980">
        <w:rPr>
          <w:rPrChange w:id="821" w:author="Bambi C" w:date="2022-08-09T12:11:00Z">
            <w:rPr>
              <w:highlight w:val="yellow"/>
            </w:rPr>
          </w:rPrChange>
        </w:rPr>
        <w:t xml:space="preserve">Additionally, since </w:t>
      </w:r>
      <w:del w:id="822" w:author="Bambi C" w:date="2022-08-09T12:11:00Z">
        <w:r w:rsidRPr="00AC5980" w:rsidDel="00AC5980">
          <w:rPr>
            <w:rPrChange w:id="823" w:author="Bambi C" w:date="2022-08-09T12:11:00Z">
              <w:rPr>
                <w:highlight w:val="yellow"/>
              </w:rPr>
            </w:rPrChange>
          </w:rPr>
          <w:delText>much of the core functionality</w:delText>
        </w:r>
      </w:del>
      <w:ins w:id="824" w:author="Bambi C" w:date="2022-08-09T12:11:00Z">
        <w:r w:rsidR="00AC5980">
          <w:t>many of the functions</w:t>
        </w:r>
      </w:ins>
      <w:r w:rsidRPr="00AC5980">
        <w:rPr>
          <w:rPrChange w:id="825" w:author="Bambi C" w:date="2022-08-09T12:11:00Z">
            <w:rPr>
              <w:highlight w:val="yellow"/>
            </w:rPr>
          </w:rPrChange>
        </w:rPr>
        <w:t xml:space="preserve"> </w:t>
      </w:r>
      <w:del w:id="826" w:author="Bambi C" w:date="2022-08-09T12:11:00Z">
        <w:r w:rsidRPr="00AC5980" w:rsidDel="00AC5980">
          <w:rPr>
            <w:rPrChange w:id="827" w:author="Bambi C" w:date="2022-08-09T12:11:00Z">
              <w:rPr>
                <w:highlight w:val="yellow"/>
              </w:rPr>
            </w:rPrChange>
          </w:rPr>
          <w:delText xml:space="preserve">of </w:delText>
        </w:r>
      </w:del>
      <w:ins w:id="828" w:author="Bambi C" w:date="2022-08-09T12:11:00Z">
        <w:r w:rsidR="00AC5980">
          <w:t>in</w:t>
        </w:r>
        <w:r w:rsidR="00AC5980" w:rsidRPr="00AC5980">
          <w:rPr>
            <w:rPrChange w:id="829" w:author="Bambi C" w:date="2022-08-09T12:11:00Z">
              <w:rPr>
                <w:highlight w:val="yellow"/>
              </w:rPr>
            </w:rPrChange>
          </w:rPr>
          <w:t xml:space="preserve"> </w:t>
        </w:r>
      </w:ins>
      <w:r w:rsidRPr="00AC5980">
        <w:rPr>
          <w:rPrChange w:id="830" w:author="Bambi C" w:date="2022-08-09T12:11:00Z">
            <w:rPr>
              <w:highlight w:val="yellow"/>
            </w:rPr>
          </w:rPrChange>
        </w:rPr>
        <w:t xml:space="preserve">this program </w:t>
      </w:r>
      <w:del w:id="831" w:author="Bambi C" w:date="2022-08-09T12:11:00Z">
        <w:r w:rsidRPr="00AC5980" w:rsidDel="00AC5980">
          <w:rPr>
            <w:rPrChange w:id="832" w:author="Bambi C" w:date="2022-08-09T12:11:00Z">
              <w:rPr>
                <w:highlight w:val="yellow"/>
              </w:rPr>
            </w:rPrChange>
          </w:rPr>
          <w:delText xml:space="preserve">is </w:delText>
        </w:r>
      </w:del>
      <w:ins w:id="833" w:author="Bambi C" w:date="2022-08-09T12:11:00Z">
        <w:r w:rsidR="00AC5980">
          <w:t>are</w:t>
        </w:r>
        <w:r w:rsidR="00AC5980" w:rsidRPr="00AC5980">
          <w:rPr>
            <w:rPrChange w:id="834" w:author="Bambi C" w:date="2022-08-09T12:11:00Z">
              <w:rPr>
                <w:highlight w:val="yellow"/>
              </w:rPr>
            </w:rPrChange>
          </w:rPr>
          <w:t xml:space="preserve"> </w:t>
        </w:r>
      </w:ins>
      <w:r w:rsidRPr="00AC5980">
        <w:rPr>
          <w:rPrChange w:id="835" w:author="Bambi C" w:date="2022-08-09T12:11:00Z">
            <w:rPr>
              <w:highlight w:val="yellow"/>
            </w:rPr>
          </w:rPrChange>
        </w:rPr>
        <w:t>leveraged from Assignment</w:t>
      </w:r>
      <w:del w:id="836" w:author="Bambi C" w:date="2022-08-09T12:09:00Z">
        <w:r w:rsidRPr="00AC5980" w:rsidDel="008F2F86">
          <w:rPr>
            <w:rPrChange w:id="837" w:author="Bambi C" w:date="2022-08-09T12:11:00Z">
              <w:rPr>
                <w:highlight w:val="yellow"/>
              </w:rPr>
            </w:rPrChange>
          </w:rPr>
          <w:delText xml:space="preserve"> </w:delText>
        </w:r>
      </w:del>
      <w:r w:rsidRPr="00AC5980">
        <w:rPr>
          <w:rPrChange w:id="838" w:author="Bambi C" w:date="2022-08-09T12:11:00Z">
            <w:rPr>
              <w:highlight w:val="yellow"/>
            </w:rPr>
          </w:rPrChange>
        </w:rPr>
        <w:t>0</w:t>
      </w:r>
      <w:ins w:id="839" w:author="Bambi C" w:date="2022-08-09T12:09:00Z">
        <w:r w:rsidR="008F2F86" w:rsidRPr="00AC5980">
          <w:rPr>
            <w:rPrChange w:id="840" w:author="Bambi C" w:date="2022-08-09T12:11:00Z">
              <w:rPr>
                <w:highlight w:val="yellow"/>
              </w:rPr>
            </w:rPrChange>
          </w:rPr>
          <w:t>4</w:t>
        </w:r>
      </w:ins>
      <w:del w:id="841" w:author="Bambi C" w:date="2022-08-09T12:09:00Z">
        <w:r w:rsidRPr="00AC5980" w:rsidDel="008F2F86">
          <w:rPr>
            <w:rPrChange w:id="842" w:author="Bambi C" w:date="2022-08-09T12:11:00Z">
              <w:rPr>
                <w:highlight w:val="yellow"/>
              </w:rPr>
            </w:rPrChange>
          </w:rPr>
          <w:delText>3</w:delText>
        </w:r>
      </w:del>
      <w:r w:rsidRPr="00AC5980">
        <w:rPr>
          <w:rPrChange w:id="843" w:author="Bambi C" w:date="2022-08-09T12:11:00Z">
            <w:rPr>
              <w:highlight w:val="yellow"/>
            </w:rPr>
          </w:rPrChange>
        </w:rPr>
        <w:t>,</w:t>
      </w:r>
      <w:del w:id="844" w:author="Bambi C" w:date="2022-08-09T12:10:00Z">
        <w:r w:rsidRPr="00AC5980" w:rsidDel="008F2F86">
          <w:rPr>
            <w:rPrChange w:id="845" w:author="Bambi C" w:date="2022-08-09T12:11:00Z">
              <w:rPr>
                <w:highlight w:val="yellow"/>
              </w:rPr>
            </w:rPrChange>
          </w:rPr>
          <w:delText xml:space="preserve"> </w:delText>
        </w:r>
      </w:del>
      <w:ins w:id="846" w:author="Bambi C" w:date="2022-08-09T12:10:00Z">
        <w:r w:rsidR="008F2F86" w:rsidRPr="00AC5980">
          <w:rPr>
            <w:rPrChange w:id="847" w:author="Bambi C" w:date="2022-08-09T12:11:00Z">
              <w:rPr>
                <w:highlight w:val="yellow"/>
              </w:rPr>
            </w:rPrChange>
          </w:rPr>
          <w:t xml:space="preserve"> statements will </w:t>
        </w:r>
      </w:ins>
      <w:ins w:id="848" w:author="Bambi C" w:date="2022-08-09T12:11:00Z">
        <w:r w:rsidR="00AC5980">
          <w:t xml:space="preserve">still </w:t>
        </w:r>
      </w:ins>
      <w:ins w:id="849" w:author="Bambi C" w:date="2022-08-09T12:10:00Z">
        <w:r w:rsidR="008F2F86" w:rsidRPr="00AC5980">
          <w:rPr>
            <w:rPrChange w:id="850" w:author="Bambi C" w:date="2022-08-09T12:11:00Z">
              <w:rPr>
                <w:highlight w:val="yellow"/>
              </w:rPr>
            </w:rPrChange>
          </w:rPr>
          <w:t xml:space="preserve">need to be modified to accommodate </w:t>
        </w:r>
        <w:r w:rsidR="00AC5980" w:rsidRPr="00AC5980">
          <w:rPr>
            <w:rPrChange w:id="851" w:author="Bambi C" w:date="2022-08-09T12:11:00Z">
              <w:rPr>
                <w:highlight w:val="yellow"/>
              </w:rPr>
            </w:rPrChange>
          </w:rPr>
          <w:t>the use of dictionary-type collection</w:t>
        </w:r>
      </w:ins>
      <w:del w:id="852" w:author="Bambi C" w:date="2022-08-09T12:10:00Z">
        <w:r w:rsidRPr="00AC5980" w:rsidDel="008F2F86">
          <w:rPr>
            <w:rPrChange w:id="853" w:author="Bambi C" w:date="2022-08-09T12:11:00Z">
              <w:rPr>
                <w:highlight w:val="yellow"/>
              </w:rPr>
            </w:rPrChange>
          </w:rPr>
          <w:delText xml:space="preserve">to meet </w:delText>
        </w:r>
        <w:r w:rsidR="008C2150" w:rsidRPr="00AC5980" w:rsidDel="008F2F86">
          <w:rPr>
            <w:rPrChange w:id="854" w:author="Bambi C" w:date="2022-08-09T12:11:00Z">
              <w:rPr>
                <w:highlight w:val="yellow"/>
              </w:rPr>
            </w:rPrChange>
          </w:rPr>
          <w:delText xml:space="preserve">the requirements, </w:delText>
        </w:r>
        <w:r w:rsidR="00F66AC5" w:rsidRPr="00AC5980" w:rsidDel="008F2F86">
          <w:rPr>
            <w:rPrChange w:id="855" w:author="Bambi C" w:date="2022-08-09T12:11:00Z">
              <w:rPr>
                <w:highlight w:val="yellow"/>
              </w:rPr>
            </w:rPrChange>
          </w:rPr>
          <w:delText xml:space="preserve">optional </w:delText>
        </w:r>
        <w:r w:rsidR="008C2150" w:rsidRPr="00AC5980" w:rsidDel="008F2F86">
          <w:rPr>
            <w:rPrChange w:id="856" w:author="Bambi C" w:date="2022-08-09T12:11:00Z">
              <w:rPr>
                <w:highlight w:val="yellow"/>
              </w:rPr>
            </w:rPrChange>
          </w:rPr>
          <w:delText xml:space="preserve">features from the prior assignment have been removed to </w:delText>
        </w:r>
        <w:r w:rsidR="00F66AC5" w:rsidRPr="00AC5980" w:rsidDel="008F2F86">
          <w:rPr>
            <w:rPrChange w:id="857" w:author="Bambi C" w:date="2022-08-09T12:11:00Z">
              <w:rPr>
                <w:highlight w:val="yellow"/>
              </w:rPr>
            </w:rPrChange>
          </w:rPr>
          <w:delText>“declutter” from this assignment’s requirements (e.g., read</w:delText>
        </w:r>
        <w:r w:rsidR="00677206" w:rsidRPr="00AC5980" w:rsidDel="008F2F86">
          <w:rPr>
            <w:rPrChange w:id="858" w:author="Bambi C" w:date="2022-08-09T12:11:00Z">
              <w:rPr>
                <w:highlight w:val="yellow"/>
              </w:rPr>
            </w:rPrChange>
          </w:rPr>
          <w:delText xml:space="preserve"> / display data from file, data input validation</w:delText>
        </w:r>
        <w:r w:rsidR="00F66AC5" w:rsidRPr="00AC5980" w:rsidDel="008F2F86">
          <w:rPr>
            <w:rPrChange w:id="859" w:author="Bambi C" w:date="2022-08-09T12:11:00Z">
              <w:rPr>
                <w:highlight w:val="yellow"/>
              </w:rPr>
            </w:rPrChange>
          </w:rPr>
          <w:delText>)</w:delText>
        </w:r>
      </w:del>
      <w:r w:rsidR="00F66AC5" w:rsidRPr="00AC5980">
        <w:rPr>
          <w:rPrChange w:id="860" w:author="Bambi C" w:date="2022-08-09T12:11:00Z">
            <w:rPr>
              <w:highlight w:val="yellow"/>
            </w:rPr>
          </w:rPrChange>
        </w:rPr>
        <w:t>.</w:t>
      </w:r>
    </w:p>
    <w:p w14:paraId="20A13F6A" w14:textId="4C753D40" w:rsidR="00A073CE" w:rsidDel="00AC5980" w:rsidRDefault="00A073CE" w:rsidP="00924904">
      <w:pPr>
        <w:rPr>
          <w:del w:id="861" w:author="Bambi C" w:date="2022-08-09T12:11:00Z"/>
        </w:rPr>
      </w:pPr>
      <w:del w:id="862" w:author="Bambi C" w:date="2022-08-09T12:11:00Z">
        <w:r w:rsidRPr="009E33F3" w:rsidDel="00AC5980">
          <w:rPr>
            <w:highlight w:val="yellow"/>
          </w:rPr>
          <w:delText xml:space="preserve">Despite appearances, the development process is often unpredictable and chaotic. </w:delText>
        </w:r>
        <w:r w:rsidR="00FB373D" w:rsidRPr="009E33F3" w:rsidDel="00AC5980">
          <w:rPr>
            <w:highlight w:val="yellow"/>
          </w:rPr>
          <w:delText>Due to the interrelatedness of the functions in this program, changin</w:delText>
        </w:r>
        <w:r w:rsidR="00CE6723" w:rsidRPr="009E33F3" w:rsidDel="00AC5980">
          <w:rPr>
            <w:highlight w:val="yellow"/>
          </w:rPr>
          <w:delText xml:space="preserve">g one element in a module may affect functions in other modules that would </w:delText>
        </w:r>
        <w:r w:rsidR="00AE168F" w:rsidRPr="009E33F3" w:rsidDel="00AC5980">
          <w:rPr>
            <w:highlight w:val="yellow"/>
          </w:rPr>
          <w:delText>result in a</w:delText>
        </w:r>
        <w:r w:rsidR="00CE6723" w:rsidRPr="009E33F3" w:rsidDel="00AC5980">
          <w:rPr>
            <w:highlight w:val="yellow"/>
          </w:rPr>
          <w:delText xml:space="preserve"> test &gt; result &gt; code </w:delText>
        </w:r>
        <w:r w:rsidR="00AE168F" w:rsidRPr="009E33F3" w:rsidDel="00AC5980">
          <w:rPr>
            <w:highlight w:val="yellow"/>
          </w:rPr>
          <w:delText>loop</w:delText>
        </w:r>
        <w:r w:rsidR="00CE6723" w:rsidRPr="009E33F3" w:rsidDel="00AC5980">
          <w:rPr>
            <w:highlight w:val="yellow"/>
          </w:rPr>
          <w:delText xml:space="preserve"> of effort in between and across modules in </w:delText>
        </w:r>
        <w:r w:rsidR="00AE168F" w:rsidRPr="009E33F3" w:rsidDel="00AC5980">
          <w:rPr>
            <w:highlight w:val="yellow"/>
          </w:rPr>
          <w:delText>seemingly</w:delText>
        </w:r>
        <w:r w:rsidR="00CE6723" w:rsidRPr="009E33F3" w:rsidDel="00AC5980">
          <w:rPr>
            <w:highlight w:val="yellow"/>
          </w:rPr>
          <w:delText xml:space="preserve"> haphazard manner.</w:delText>
        </w:r>
      </w:del>
    </w:p>
    <w:p w14:paraId="3F6E5EDE" w14:textId="105C2753" w:rsidR="00C123B0" w:rsidRPr="00E67DD3" w:rsidRDefault="00A61B9F" w:rsidP="003426A3">
      <w:pPr>
        <w:jc w:val="right"/>
      </w:pPr>
      <w:r w:rsidRPr="00E67DD3">
        <w:t>[</w:t>
      </w:r>
      <w:r w:rsidRPr="00E67DD3">
        <w:fldChar w:fldCharType="begin"/>
      </w:r>
      <w:r w:rsidRPr="00E67DD3">
        <w:instrText xml:space="preserve"> REF _Ref108280728 \h  \* MERGEFORMAT </w:instrText>
      </w:r>
      <w:r w:rsidRPr="00E67DD3">
        <w:fldChar w:fldCharType="separate"/>
      </w:r>
      <w:r w:rsidRPr="00E67DD3">
        <w:t>Table of Contents</w:t>
      </w:r>
      <w:r w:rsidRPr="00E67DD3">
        <w:fldChar w:fldCharType="end"/>
      </w:r>
      <w:r w:rsidR="003426A3" w:rsidRPr="00E67DD3">
        <w:t>]</w:t>
      </w:r>
    </w:p>
    <w:p w14:paraId="230095CD" w14:textId="12BBD796" w:rsidR="000750B3" w:rsidRPr="00E67DD3" w:rsidRDefault="00765FE7" w:rsidP="009E33F3">
      <w:pPr>
        <w:pStyle w:val="Heading4"/>
      </w:pPr>
      <w:bookmarkStart w:id="863" w:name="_Ref109750966"/>
      <w:del w:id="864" w:author="Bambi C" w:date="2022-08-09T12:22:00Z">
        <w:r w:rsidDel="0066415D">
          <w:delText>placeholder_COMPONENT01</w:delText>
        </w:r>
      </w:del>
      <w:bookmarkStart w:id="865" w:name="_Toc110958784"/>
      <w:bookmarkEnd w:id="863"/>
      <w:ins w:id="866" w:author="Bambi C" w:date="2022-08-09T12:22:00Z">
        <w:r w:rsidR="0066415D">
          <w:t>Processing</w:t>
        </w:r>
      </w:ins>
      <w:bookmarkEnd w:id="865"/>
    </w:p>
    <w:p w14:paraId="38809174" w14:textId="234DB20A" w:rsidR="00A8052E" w:rsidRPr="00FE2DB8" w:rsidRDefault="00A8052E" w:rsidP="00FE2DB8">
      <w:pPr>
        <w:rPr>
          <w:i/>
          <w:iCs w:val="0"/>
          <w:rPrChange w:id="867" w:author="Bambi C" w:date="2022-08-09T12:42:00Z">
            <w:rPr/>
          </w:rPrChange>
        </w:rPr>
      </w:pPr>
      <w:r w:rsidRPr="00FE2DB8">
        <w:rPr>
          <w:i/>
          <w:iCs w:val="0"/>
          <w:rPrChange w:id="868" w:author="Bambi C" w:date="2022-08-09T12:42:00Z">
            <w:rPr/>
          </w:rPrChange>
        </w:rPr>
        <w:t xml:space="preserve">Requirement 1: </w:t>
      </w:r>
      <w:ins w:id="869" w:author="Bambi C" w:date="2022-08-09T12:25:00Z">
        <w:r w:rsidR="009A135A" w:rsidRPr="00FE2DB8">
          <w:rPr>
            <w:i/>
            <w:iCs w:val="0"/>
            <w:rPrChange w:id="870" w:author="Bambi C" w:date="2022-08-09T12:42:00Z">
              <w:rPr/>
            </w:rPrChange>
          </w:rPr>
          <w:t xml:space="preserve">When the program starts, load the data you have in a text file called ToDoList.txt into a Python list of dictionaries </w:t>
        </w:r>
        <w:r w:rsidR="009747AC" w:rsidRPr="00FE2DB8">
          <w:rPr>
            <w:i/>
            <w:iCs w:val="0"/>
            <w:rPrChange w:id="871" w:author="Bambi C" w:date="2022-08-09T12:42:00Z">
              <w:rPr/>
            </w:rPrChange>
          </w:rPr>
          <w:t>rows (like Lab 5-2</w:t>
        </w:r>
      </w:ins>
      <w:ins w:id="872" w:author="Bambi C" w:date="2022-08-09T12:26:00Z">
        <w:r w:rsidR="009747AC" w:rsidRPr="00FE2DB8">
          <w:rPr>
            <w:i/>
            <w:iCs w:val="0"/>
            <w:rPrChange w:id="873" w:author="Bambi C" w:date="2022-08-09T12:42:00Z">
              <w:rPr/>
            </w:rPrChange>
          </w:rPr>
          <w:t>).</w:t>
        </w:r>
      </w:ins>
    </w:p>
    <w:p w14:paraId="0072D448" w14:textId="460A8974" w:rsidR="00C55F05" w:rsidRPr="00FE2DB8" w:rsidRDefault="00747A74">
      <w:pPr>
        <w:rPr>
          <w:ins w:id="874" w:author="Bambi C" w:date="2022-08-09T12:42:00Z"/>
          <w:rFonts w:cstheme="minorHAnsi"/>
        </w:rPr>
        <w:pPrChange w:id="875" w:author="Bambi C" w:date="2022-08-09T12:42:00Z">
          <w:pPr>
            <w:keepNext/>
            <w:tabs>
              <w:tab w:val="left" w:pos="560"/>
              <w:tab w:val="left" w:pos="1120"/>
              <w:tab w:val="left" w:pos="1680"/>
              <w:tab w:val="left" w:pos="2240"/>
              <w:tab w:val="left" w:pos="2800"/>
              <w:tab w:val="left" w:pos="3360"/>
              <w:tab w:val="left" w:pos="3920"/>
              <w:tab w:val="left" w:pos="4480"/>
              <w:tab w:val="left" w:pos="5040"/>
              <w:tab w:val="left" w:pos="5600"/>
              <w:tab w:val="left" w:pos="6160"/>
              <w:tab w:val="left" w:pos="6720"/>
            </w:tabs>
            <w:autoSpaceDE w:val="0"/>
            <w:autoSpaceDN w:val="0"/>
            <w:adjustRightInd w:val="0"/>
            <w:ind w:left="10" w:right="10"/>
          </w:pPr>
        </w:pPrChange>
      </w:pPr>
      <w:ins w:id="876" w:author="Bambi C" w:date="2022-08-09T12:40:00Z">
        <w:r>
          <w:t xml:space="preserve">The </w:t>
        </w:r>
        <w:r w:rsidRPr="00FE2DB8">
          <w:rPr>
            <w:rFonts w:cstheme="minorHAnsi"/>
          </w:rPr>
          <w:t xml:space="preserve">program begins with declaring variables </w:t>
        </w:r>
        <w:r w:rsidR="004B449D" w:rsidRPr="00FE2DB8">
          <w:rPr>
            <w:rFonts w:cstheme="minorHAnsi"/>
          </w:rPr>
          <w:t xml:space="preserve">and then opens data file: ToDoList.txt </w:t>
        </w:r>
      </w:ins>
      <w:ins w:id="877" w:author="Bambi C" w:date="2022-08-09T12:37:00Z">
        <w:r w:rsidR="003320D6" w:rsidRPr="00FE2DB8">
          <w:rPr>
            <w:rFonts w:cstheme="minorHAnsi"/>
          </w:rPr>
          <w:t>(</w:t>
        </w:r>
      </w:ins>
      <w:ins w:id="878" w:author="Bambi C" w:date="2022-08-09T12:38:00Z">
        <w:r w:rsidR="008211F7" w:rsidRPr="00FE2DB8">
          <w:rPr>
            <w:rFonts w:cstheme="minorHAnsi"/>
          </w:rPr>
          <w:fldChar w:fldCharType="begin"/>
        </w:r>
        <w:r w:rsidR="008211F7" w:rsidRPr="00FE2DB8">
          <w:rPr>
            <w:rFonts w:cstheme="minorHAnsi"/>
          </w:rPr>
          <w:instrText xml:space="preserve"> REF _Ref110356020 \h </w:instrText>
        </w:r>
      </w:ins>
      <w:r w:rsidR="00FE2DB8" w:rsidRPr="00FE2DB8">
        <w:rPr>
          <w:rFonts w:cstheme="minorHAnsi"/>
        </w:rPr>
        <w:instrText xml:space="preserve"> \* MERGEFORMAT </w:instrText>
      </w:r>
      <w:r w:rsidR="008211F7" w:rsidRPr="00FE2DB8">
        <w:rPr>
          <w:rFonts w:cstheme="minorHAnsi"/>
        </w:rPr>
      </w:r>
      <w:r w:rsidR="008211F7" w:rsidRPr="00FE2DB8">
        <w:rPr>
          <w:rFonts w:cstheme="minorHAnsi"/>
        </w:rPr>
        <w:fldChar w:fldCharType="separate"/>
      </w:r>
      <w:ins w:id="879" w:author="Bambi C" w:date="2022-08-09T12:38:00Z">
        <w:r w:rsidR="008211F7" w:rsidRPr="00FE2DB8">
          <w:rPr>
            <w:rFonts w:cstheme="minorHAnsi"/>
          </w:rPr>
          <w:t xml:space="preserve">Figure </w:t>
        </w:r>
        <w:r w:rsidR="008211F7" w:rsidRPr="00FE2DB8">
          <w:rPr>
            <w:rFonts w:cstheme="minorHAnsi"/>
            <w:noProof/>
          </w:rPr>
          <w:t>9</w:t>
        </w:r>
        <w:r w:rsidR="008211F7" w:rsidRPr="00FE2DB8">
          <w:rPr>
            <w:rFonts w:cstheme="minorHAnsi"/>
          </w:rPr>
          <w:fldChar w:fldCharType="end"/>
        </w:r>
      </w:ins>
      <w:ins w:id="880" w:author="Bambi C" w:date="2022-08-09T12:37:00Z">
        <w:r w:rsidR="003320D6" w:rsidRPr="00FE2DB8">
          <w:rPr>
            <w:rFonts w:cstheme="minorHAnsi"/>
          </w:rPr>
          <w:t>)</w:t>
        </w:r>
      </w:ins>
      <w:ins w:id="881" w:author="Bambi C" w:date="2022-08-09T12:38:00Z">
        <w:r w:rsidR="008211F7" w:rsidRPr="00FE2DB8">
          <w:rPr>
            <w:rFonts w:cstheme="minorHAnsi"/>
          </w:rPr>
          <w:t>.</w:t>
        </w:r>
      </w:ins>
      <w:ins w:id="882" w:author="Bambi C" w:date="2022-08-09T12:41:00Z">
        <w:r w:rsidR="004B449D" w:rsidRPr="00FE2DB8">
          <w:rPr>
            <w:rFonts w:cstheme="minorHAnsi"/>
          </w:rPr>
          <w:t xml:space="preserve"> </w:t>
        </w:r>
        <w:r w:rsidR="00A36478" w:rsidRPr="00FE2DB8">
          <w:rPr>
            <w:rFonts w:cstheme="minorHAnsi"/>
          </w:rPr>
          <w:t>Additionally, although not required, I wanted to notify the user</w:t>
        </w:r>
        <w:r w:rsidR="005E7500" w:rsidRPr="00FE2DB8">
          <w:rPr>
            <w:rFonts w:cstheme="minorHAnsi"/>
          </w:rPr>
          <w:t>:</w:t>
        </w:r>
      </w:ins>
      <w:del w:id="883" w:author="Bambi C" w:date="2022-08-09T12:15:00Z">
        <w:r w:rsidR="00765FE7" w:rsidRPr="00FE2DB8" w:rsidDel="00482238">
          <w:rPr>
            <w:rFonts w:cstheme="minorHAnsi"/>
          </w:rPr>
          <w:delText xml:space="preserve"> </w:delText>
        </w:r>
      </w:del>
    </w:p>
    <w:p w14:paraId="4118521F" w14:textId="484D26D4" w:rsidR="005E7500" w:rsidRDefault="007120DB" w:rsidP="00FE2DB8">
      <w:pPr>
        <w:pStyle w:val="ListParagraph"/>
        <w:numPr>
          <w:ilvl w:val="0"/>
          <w:numId w:val="28"/>
        </w:numPr>
        <w:rPr>
          <w:ins w:id="884" w:author="Bambi C" w:date="2022-08-09T12:43:00Z"/>
          <w:rFonts w:cstheme="minorHAnsi"/>
          <w:color w:val="000000" w:themeColor="text1"/>
        </w:rPr>
      </w:pPr>
      <w:ins w:id="885" w:author="Bambi C" w:date="2022-08-09T12:42:00Z">
        <w:r>
          <w:rPr>
            <w:rFonts w:cstheme="minorHAnsi"/>
            <w:color w:val="000000" w:themeColor="text1"/>
          </w:rPr>
          <w:t xml:space="preserve">Data file was </w:t>
        </w:r>
      </w:ins>
      <w:ins w:id="886" w:author="Bambi C" w:date="2022-08-09T12:43:00Z">
        <w:r>
          <w:rPr>
            <w:rFonts w:cstheme="minorHAnsi"/>
            <w:color w:val="000000" w:themeColor="text1"/>
          </w:rPr>
          <w:t>found and opened</w:t>
        </w:r>
        <w:r w:rsidR="006F0066">
          <w:rPr>
            <w:rFonts w:cstheme="minorHAnsi"/>
            <w:color w:val="000000" w:themeColor="text1"/>
          </w:rPr>
          <w:t>.</w:t>
        </w:r>
      </w:ins>
    </w:p>
    <w:p w14:paraId="674DFDEB" w14:textId="6D5C2E72" w:rsidR="007120DB" w:rsidRPr="00FE2DB8" w:rsidRDefault="007120DB">
      <w:pPr>
        <w:pStyle w:val="ListParagraph"/>
        <w:numPr>
          <w:ilvl w:val="0"/>
          <w:numId w:val="28"/>
        </w:numPr>
        <w:rPr>
          <w:rFonts w:cstheme="minorHAnsi"/>
          <w:color w:val="000000" w:themeColor="text1"/>
          <w:rPrChange w:id="887" w:author="Bambi C" w:date="2022-08-09T12:42:00Z">
            <w:rPr/>
          </w:rPrChange>
        </w:rPr>
        <w:pPrChange w:id="888" w:author="Bambi C" w:date="2022-08-09T12:42:00Z">
          <w:pPr>
            <w:keepNext/>
            <w:tabs>
              <w:tab w:val="left" w:pos="560"/>
              <w:tab w:val="left" w:pos="1120"/>
              <w:tab w:val="left" w:pos="1680"/>
              <w:tab w:val="left" w:pos="2240"/>
              <w:tab w:val="left" w:pos="2800"/>
              <w:tab w:val="left" w:pos="3360"/>
              <w:tab w:val="left" w:pos="3920"/>
              <w:tab w:val="left" w:pos="4480"/>
              <w:tab w:val="left" w:pos="5040"/>
              <w:tab w:val="left" w:pos="5600"/>
              <w:tab w:val="left" w:pos="6160"/>
              <w:tab w:val="left" w:pos="6720"/>
            </w:tabs>
            <w:autoSpaceDE w:val="0"/>
            <w:autoSpaceDN w:val="0"/>
            <w:adjustRightInd w:val="0"/>
            <w:ind w:left="10" w:right="10"/>
          </w:pPr>
        </w:pPrChange>
      </w:pPr>
      <w:ins w:id="889" w:author="Bambi C" w:date="2022-08-09T12:43:00Z">
        <w:r>
          <w:rPr>
            <w:rFonts w:cstheme="minorHAnsi"/>
            <w:color w:val="000000" w:themeColor="text1"/>
          </w:rPr>
          <w:t>Data file</w:t>
        </w:r>
        <w:r w:rsidR="006F0066">
          <w:rPr>
            <w:rFonts w:cstheme="minorHAnsi"/>
            <w:color w:val="000000" w:themeColor="text1"/>
          </w:rPr>
          <w:t xml:space="preserve"> already has information stored.</w:t>
        </w:r>
      </w:ins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6D352F" w:rsidRPr="00682729" w14:paraId="02FD32AA" w14:textId="77777777" w:rsidTr="003320D6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20C4B090" w14:textId="6104303F" w:rsidR="00FC1C97" w:rsidRPr="00FC1C97" w:rsidRDefault="00FC1C97" w:rsidP="00FC1C97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890" w:author="Bambi C" w:date="2022-08-09T12:34:00Z"/>
                <w:rFonts w:ascii="Consolas" w:hAnsi="Consolas" w:cs="Consolas"/>
                <w:iCs w:val="0"/>
                <w:color w:val="000000" w:themeColor="text1"/>
              </w:rPr>
            </w:pPr>
            <w:ins w:id="891" w:author="Bambi C" w:date="2022-08-09T12:34:00Z">
              <w:r w:rsidRPr="00FC1C97">
                <w:rPr>
                  <w:rFonts w:ascii="Consolas" w:hAnsi="Consolas" w:cs="Consolas"/>
                  <w:iCs w:val="0"/>
                  <w:color w:val="000000" w:themeColor="text1"/>
                </w:rPr>
                <w:lastRenderedPageBreak/>
                <w:t># -- Data -- #</w:t>
              </w:r>
            </w:ins>
          </w:p>
          <w:p w14:paraId="3A6397B4" w14:textId="34B651B7" w:rsidR="00FC1C97" w:rsidRDefault="00FC1C97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892" w:author="Bambi C" w:date="2022-08-09T12:34:00Z"/>
                <w:rFonts w:ascii="Consolas" w:hAnsi="Consolas" w:cs="Consolas"/>
                <w:iCs w:val="0"/>
                <w:color w:val="000000" w:themeColor="text1"/>
              </w:rPr>
              <w:pPrChange w:id="893" w:author="Bambi C" w:date="2022-08-09T12:34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left="10" w:right="10"/>
                </w:pPr>
              </w:pPrChange>
            </w:pPr>
            <w:ins w:id="894" w:author="Bambi C" w:date="2022-08-09T12:34:00Z">
              <w:r w:rsidRPr="00FC1C97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</w:t>
              </w:r>
              <w:proofErr w:type="gramStart"/>
              <w:r w:rsidRPr="00FC1C97">
                <w:rPr>
                  <w:rFonts w:ascii="Consolas" w:hAnsi="Consolas" w:cs="Consolas"/>
                  <w:iCs w:val="0"/>
                  <w:color w:val="000000" w:themeColor="text1"/>
                </w:rPr>
                <w:t>declare</w:t>
              </w:r>
              <w:proofErr w:type="gramEnd"/>
              <w:r w:rsidRPr="00FC1C97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variables and constants</w:t>
              </w:r>
            </w:ins>
          </w:p>
          <w:p w14:paraId="26160DAF" w14:textId="77777777" w:rsidR="00FC1C97" w:rsidRDefault="00FC1C97" w:rsidP="00764B3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895" w:author="Bambi C" w:date="2022-08-09T12:34:00Z"/>
                <w:rFonts w:ascii="Consolas" w:hAnsi="Consolas" w:cs="Consolas"/>
                <w:iCs w:val="0"/>
                <w:color w:val="000000" w:themeColor="text1"/>
              </w:rPr>
            </w:pPr>
          </w:p>
          <w:p w14:paraId="2CFF4778" w14:textId="2BD446D3" w:rsidR="00D5395E" w:rsidRDefault="005A6E92" w:rsidP="00764B3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896" w:author="Bambi C" w:date="2022-08-09T12:36:00Z"/>
                <w:rFonts w:ascii="Consolas" w:hAnsi="Consolas" w:cs="Consolas"/>
                <w:iCs w:val="0"/>
                <w:color w:val="000000" w:themeColor="text1"/>
              </w:rPr>
            </w:pPr>
            <w:proofErr w:type="spellStart"/>
            <w:ins w:id="897" w:author="Bambi C" w:date="2022-08-09T12:35:00Z">
              <w:r w:rsidRPr="005A6E92">
                <w:rPr>
                  <w:rFonts w:ascii="Consolas" w:hAnsi="Consolas" w:cs="Consolas"/>
                  <w:iCs w:val="0"/>
                  <w:color w:val="000000" w:themeColor="text1"/>
                </w:rPr>
                <w:t>strProgramTitle</w:t>
              </w:r>
              <w:proofErr w:type="spellEnd"/>
              <w:r w:rsidRPr="005A6E9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</w:t>
              </w:r>
            </w:ins>
            <w:ins w:id="898" w:author="Bambi C" w:date="2022-08-09T12:43:00Z">
              <w:r w:rsidR="006F0066">
                <w:rPr>
                  <w:rFonts w:ascii="Consolas" w:hAnsi="Consolas" w:cs="Consolas"/>
                  <w:iCs w:val="0"/>
                  <w:color w:val="000000" w:themeColor="text1"/>
                </w:rPr>
                <w:t>“</w:t>
              </w:r>
            </w:ins>
            <w:ins w:id="899" w:author="Bambi C" w:date="2022-08-09T12:35:00Z">
              <w:r w:rsidRPr="005A6E92">
                <w:rPr>
                  <w:rFonts w:ascii="Consolas" w:hAnsi="Consolas" w:cs="Consolas"/>
                  <w:iCs w:val="0"/>
                  <w:color w:val="000000" w:themeColor="text1"/>
                </w:rPr>
                <w:t>To Do List v1.0</w:t>
              </w:r>
            </w:ins>
            <w:proofErr w:type="gramStart"/>
            <w:ins w:id="900" w:author="Bambi C" w:date="2022-08-09T12:43:00Z">
              <w:r w:rsidR="006F0066">
                <w:rPr>
                  <w:rFonts w:ascii="Consolas" w:hAnsi="Consolas" w:cs="Consolas"/>
                  <w:iCs w:val="0"/>
                  <w:color w:val="000000" w:themeColor="text1"/>
                </w:rPr>
                <w:t>”</w:t>
              </w:r>
            </w:ins>
            <w:ins w:id="901" w:author="Bambi C" w:date="2022-08-09T12:35:00Z">
              <w:r w:rsidRPr="005A6E9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#</w:t>
              </w:r>
              <w:proofErr w:type="gramEnd"/>
              <w:r w:rsidRPr="005A6E92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Program name </w:t>
              </w:r>
            </w:ins>
          </w:p>
          <w:p w14:paraId="1B54F102" w14:textId="32EC63E5" w:rsidR="00D5395E" w:rsidRDefault="00D5395E" w:rsidP="00764B3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902" w:author="Bambi C" w:date="2022-08-09T12:36:00Z"/>
                <w:rFonts w:ascii="Consolas" w:hAnsi="Consolas" w:cs="Consolas"/>
                <w:iCs w:val="0"/>
                <w:color w:val="000000" w:themeColor="text1"/>
              </w:rPr>
            </w:pPr>
            <w:proofErr w:type="spellStart"/>
            <w:ins w:id="903" w:author="Bambi C" w:date="2022-08-09T12:36:00Z">
              <w:r w:rsidRPr="00D5395E">
                <w:rPr>
                  <w:rFonts w:ascii="Consolas" w:hAnsi="Consolas" w:cs="Consolas"/>
                  <w:iCs w:val="0"/>
                  <w:color w:val="000000" w:themeColor="text1"/>
                </w:rPr>
                <w:t>objFile</w:t>
              </w:r>
              <w:proofErr w:type="spellEnd"/>
              <w:r w:rsidRPr="00D5395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</w:t>
              </w:r>
            </w:ins>
            <w:ins w:id="904" w:author="Bambi C" w:date="2022-08-09T12:43:00Z">
              <w:r w:rsidR="006F0066">
                <w:rPr>
                  <w:rFonts w:ascii="Consolas" w:hAnsi="Consolas" w:cs="Consolas"/>
                  <w:iCs w:val="0"/>
                  <w:color w:val="000000" w:themeColor="text1"/>
                </w:rPr>
                <w:t>“</w:t>
              </w:r>
            </w:ins>
            <w:proofErr w:type="gramStart"/>
            <w:ins w:id="905" w:author="Bambi C" w:date="2022-08-09T12:36:00Z">
              <w:r w:rsidRPr="00D5395E">
                <w:rPr>
                  <w:rFonts w:ascii="Consolas" w:hAnsi="Consolas" w:cs="Consolas"/>
                  <w:iCs w:val="0"/>
                  <w:color w:val="000000" w:themeColor="text1"/>
                </w:rPr>
                <w:t>ToDoList.txt</w:t>
              </w:r>
            </w:ins>
            <w:ins w:id="906" w:author="Bambi C" w:date="2022-08-09T12:43:00Z">
              <w:r w:rsidR="006F0066">
                <w:rPr>
                  <w:rFonts w:ascii="Consolas" w:hAnsi="Consolas" w:cs="Consolas"/>
                  <w:iCs w:val="0"/>
                  <w:color w:val="000000" w:themeColor="text1"/>
                </w:rPr>
                <w:t>”</w:t>
              </w:r>
            </w:ins>
            <w:ins w:id="907" w:author="Bambi C" w:date="2022-08-09T12:36:00Z">
              <w:r w:rsidRPr="00D5395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#</w:t>
              </w:r>
              <w:proofErr w:type="gramEnd"/>
              <w:r w:rsidRPr="00D5395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An object that represents a file </w:t>
              </w:r>
            </w:ins>
          </w:p>
          <w:p w14:paraId="21FFE33A" w14:textId="07AB2C40" w:rsidR="00D5395E" w:rsidRPr="00D5395E" w:rsidRDefault="00D5395E" w:rsidP="00D5395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908" w:author="Bambi C" w:date="2022-08-09T12:36:00Z"/>
                <w:rFonts w:ascii="Consolas" w:hAnsi="Consolas" w:cs="Consolas"/>
                <w:iCs w:val="0"/>
                <w:color w:val="000000" w:themeColor="text1"/>
              </w:rPr>
            </w:pPr>
            <w:proofErr w:type="spellStart"/>
            <w:ins w:id="909" w:author="Bambi C" w:date="2022-08-09T12:36:00Z">
              <w:r w:rsidRPr="00D5395E">
                <w:rPr>
                  <w:rFonts w:ascii="Consolas" w:hAnsi="Consolas" w:cs="Consolas"/>
                  <w:iCs w:val="0"/>
                  <w:color w:val="000000" w:themeColor="text1"/>
                </w:rPr>
                <w:t>objFileData</w:t>
              </w:r>
              <w:proofErr w:type="spellEnd"/>
              <w:r w:rsidRPr="00D5395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</w:t>
              </w:r>
            </w:ins>
            <w:proofErr w:type="gramStart"/>
            <w:ins w:id="910" w:author="Bambi C" w:date="2022-08-09T12:43:00Z">
              <w:r w:rsidR="006F0066">
                <w:rPr>
                  <w:rFonts w:ascii="Consolas" w:hAnsi="Consolas" w:cs="Consolas"/>
                  <w:iCs w:val="0"/>
                  <w:color w:val="000000" w:themeColor="text1"/>
                </w:rPr>
                <w:t>“”</w:t>
              </w:r>
            </w:ins>
            <w:ins w:id="911" w:author="Bambi C" w:date="2022-08-09T12:36:00Z">
              <w:r w:rsidRPr="00D5395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#</w:t>
              </w:r>
              <w:proofErr w:type="gramEnd"/>
              <w:r w:rsidRPr="00D5395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A count of no. of lines of records loaded</w:t>
              </w:r>
            </w:ins>
          </w:p>
          <w:p w14:paraId="3926531E" w14:textId="1A6D0272" w:rsidR="00FC1C97" w:rsidRDefault="00D5395E" w:rsidP="00D5395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912" w:author="Bambi C" w:date="2022-08-09T12:35:00Z"/>
                <w:rFonts w:ascii="Consolas" w:hAnsi="Consolas" w:cs="Consolas"/>
                <w:iCs w:val="0"/>
                <w:color w:val="000000" w:themeColor="text1"/>
              </w:rPr>
            </w:pPr>
            <w:ins w:id="913" w:author="Bambi C" w:date="2022-08-09T12:36:00Z">
              <w:r w:rsidRPr="00D5395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</w:t>
              </w:r>
              <w:proofErr w:type="gramStart"/>
              <w:r w:rsidRPr="00D5395E">
                <w:rPr>
                  <w:rFonts w:ascii="Consolas" w:hAnsi="Consolas" w:cs="Consolas"/>
                  <w:iCs w:val="0"/>
                  <w:color w:val="000000" w:themeColor="text1"/>
                </w:rPr>
                <w:t>from</w:t>
              </w:r>
              <w:proofErr w:type="gramEnd"/>
              <w:r w:rsidRPr="00D5395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file </w:t>
              </w:r>
            </w:ins>
            <w:proofErr w:type="spellStart"/>
            <w:ins w:id="914" w:author="Bambi C" w:date="2022-08-09T12:33:00Z">
              <w:r w:rsidR="00FC1C97">
                <w:rPr>
                  <w:rFonts w:ascii="Consolas" w:hAnsi="Consolas" w:cs="Consolas"/>
                  <w:iCs w:val="0"/>
                  <w:color w:val="000000" w:themeColor="text1"/>
                </w:rPr>
                <w:t>lstData</w:t>
              </w:r>
            </w:ins>
            <w:proofErr w:type="spellEnd"/>
          </w:p>
          <w:p w14:paraId="17DC12EC" w14:textId="77777777" w:rsidR="00D5395E" w:rsidRPr="00D5395E" w:rsidRDefault="00D5395E" w:rsidP="00D5395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915" w:author="Bambi C" w:date="2022-08-09T12:37:00Z"/>
                <w:rFonts w:ascii="Consolas" w:hAnsi="Consolas" w:cs="Consolas"/>
                <w:iCs w:val="0"/>
                <w:color w:val="000000" w:themeColor="text1"/>
              </w:rPr>
            </w:pPr>
            <w:proofErr w:type="spellStart"/>
            <w:ins w:id="916" w:author="Bambi C" w:date="2022-08-09T12:37:00Z">
              <w:r w:rsidRPr="00D5395E">
                <w:rPr>
                  <w:rFonts w:ascii="Consolas" w:hAnsi="Consolas" w:cs="Consolas"/>
                  <w:iCs w:val="0"/>
                  <w:color w:val="000000" w:themeColor="text1"/>
                </w:rPr>
                <w:t>dicRow</w:t>
              </w:r>
              <w:proofErr w:type="spellEnd"/>
              <w:r w:rsidRPr="00D5395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</w:t>
              </w:r>
              <w:proofErr w:type="gramStart"/>
              <w:r w:rsidRPr="00D5395E">
                <w:rPr>
                  <w:rFonts w:ascii="Consolas" w:hAnsi="Consolas" w:cs="Consolas"/>
                  <w:iCs w:val="0"/>
                  <w:color w:val="000000" w:themeColor="text1"/>
                </w:rPr>
                <w:t>{}  #</w:t>
              </w:r>
              <w:proofErr w:type="gramEnd"/>
              <w:r w:rsidRPr="00D5395E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A row of data separated into elements of a dictionary</w:t>
              </w:r>
            </w:ins>
          </w:p>
          <w:p w14:paraId="2196057D" w14:textId="05978517" w:rsidR="00D5395E" w:rsidRDefault="00D5395E" w:rsidP="00D5395E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917" w:author="Bambi C" w:date="2022-08-09T12:37:00Z"/>
                <w:rFonts w:ascii="Consolas" w:hAnsi="Consolas" w:cs="Consolas"/>
                <w:iCs w:val="0"/>
                <w:color w:val="000000" w:themeColor="text1"/>
              </w:rPr>
            </w:pPr>
            <w:ins w:id="918" w:author="Bambi C" w:date="2022-08-09T12:37:00Z">
              <w:r w:rsidRPr="00D5395E">
                <w:rPr>
                  <w:rFonts w:ascii="Consolas" w:hAnsi="Consolas" w:cs="Consolas"/>
                  <w:iCs w:val="0"/>
                  <w:color w:val="000000" w:themeColor="text1"/>
                </w:rPr>
                <w:t># {</w:t>
              </w:r>
              <w:proofErr w:type="spellStart"/>
              <w:proofErr w:type="gramStart"/>
              <w:r w:rsidRPr="00D5395E">
                <w:rPr>
                  <w:rFonts w:ascii="Consolas" w:hAnsi="Consolas" w:cs="Consolas"/>
                  <w:iCs w:val="0"/>
                  <w:color w:val="000000" w:themeColor="text1"/>
                </w:rPr>
                <w:t>Task,Priority</w:t>
              </w:r>
              <w:proofErr w:type="spellEnd"/>
              <w:proofErr w:type="gramEnd"/>
              <w:r w:rsidRPr="00D5395E">
                <w:rPr>
                  <w:rFonts w:ascii="Consolas" w:hAnsi="Consolas" w:cs="Consolas"/>
                  <w:iCs w:val="0"/>
                  <w:color w:val="000000" w:themeColor="text1"/>
                </w:rPr>
                <w:t>}</w:t>
              </w:r>
            </w:ins>
          </w:p>
          <w:p w14:paraId="5F924F8A" w14:textId="363E0DAD" w:rsidR="00DA5289" w:rsidRDefault="003320D6" w:rsidP="00FC1C97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919" w:author="Bambi C" w:date="2022-08-09T12:37:00Z"/>
                <w:rFonts w:ascii="Consolas" w:hAnsi="Consolas" w:cs="Consolas"/>
                <w:iCs w:val="0"/>
                <w:color w:val="000000" w:themeColor="text1"/>
              </w:rPr>
            </w:pPr>
            <w:proofErr w:type="spellStart"/>
            <w:ins w:id="920" w:author="Bambi C" w:date="2022-08-09T12:37:00Z">
              <w:r w:rsidRPr="003320D6">
                <w:rPr>
                  <w:rFonts w:ascii="Consolas" w:hAnsi="Consolas" w:cs="Consolas"/>
                  <w:iCs w:val="0"/>
                  <w:color w:val="000000" w:themeColor="text1"/>
                </w:rPr>
                <w:t>lstTable</w:t>
              </w:r>
              <w:proofErr w:type="spellEnd"/>
              <w:r w:rsidRPr="003320D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</w:t>
              </w:r>
              <w:proofErr w:type="gramStart"/>
              <w:r w:rsidRPr="003320D6">
                <w:rPr>
                  <w:rFonts w:ascii="Consolas" w:hAnsi="Consolas" w:cs="Consolas"/>
                  <w:iCs w:val="0"/>
                  <w:color w:val="000000" w:themeColor="text1"/>
                </w:rPr>
                <w:t>[]  #</w:t>
              </w:r>
              <w:proofErr w:type="gramEnd"/>
              <w:r w:rsidRPr="003320D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A list that acts as a </w:t>
              </w:r>
            </w:ins>
            <w:ins w:id="921" w:author="Bambi C" w:date="2022-08-09T12:43:00Z">
              <w:r w:rsidR="006F0066">
                <w:rPr>
                  <w:rFonts w:ascii="Consolas" w:hAnsi="Consolas" w:cs="Consolas"/>
                  <w:iCs w:val="0"/>
                  <w:color w:val="000000" w:themeColor="text1"/>
                </w:rPr>
                <w:t>‘</w:t>
              </w:r>
            </w:ins>
            <w:ins w:id="922" w:author="Bambi C" w:date="2022-08-09T12:37:00Z">
              <w:r w:rsidRPr="003320D6">
                <w:rPr>
                  <w:rFonts w:ascii="Consolas" w:hAnsi="Consolas" w:cs="Consolas"/>
                  <w:iCs w:val="0"/>
                  <w:color w:val="000000" w:themeColor="text1"/>
                </w:rPr>
                <w:t>table</w:t>
              </w:r>
            </w:ins>
            <w:ins w:id="923" w:author="Bambi C" w:date="2022-08-09T12:43:00Z">
              <w:r w:rsidR="006F0066">
                <w:rPr>
                  <w:rFonts w:ascii="Consolas" w:hAnsi="Consolas" w:cs="Consolas"/>
                  <w:iCs w:val="0"/>
                  <w:color w:val="000000" w:themeColor="text1"/>
                </w:rPr>
                <w:t>’</w:t>
              </w:r>
            </w:ins>
            <w:ins w:id="924" w:author="Bambi C" w:date="2022-08-09T12:37:00Z">
              <w:r w:rsidRPr="003320D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of rows</w:t>
              </w:r>
            </w:ins>
          </w:p>
          <w:p w14:paraId="5D0171E1" w14:textId="77777777" w:rsidR="003320D6" w:rsidRDefault="003320D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925" w:author="Bambi C" w:date="2022-08-09T12:28:00Z"/>
                <w:rFonts w:ascii="Consolas" w:hAnsi="Consolas" w:cs="Consolas"/>
                <w:iCs w:val="0"/>
                <w:color w:val="000000" w:themeColor="text1"/>
              </w:rPr>
              <w:pPrChange w:id="926" w:author="Bambi C" w:date="2022-08-09T12:33:00Z">
                <w:pPr>
                  <w:keepNext/>
                  <w:tabs>
                    <w:tab w:val="left" w:pos="560"/>
                    <w:tab w:val="left" w:pos="1120"/>
                    <w:tab w:val="left" w:pos="1680"/>
                    <w:tab w:val="left" w:pos="2240"/>
                    <w:tab w:val="left" w:pos="2800"/>
                    <w:tab w:val="left" w:pos="3360"/>
                    <w:tab w:val="left" w:pos="3920"/>
                    <w:tab w:val="left" w:pos="4480"/>
                    <w:tab w:val="left" w:pos="5040"/>
                    <w:tab w:val="left" w:pos="5600"/>
                    <w:tab w:val="left" w:pos="6160"/>
                    <w:tab w:val="left" w:pos="6720"/>
                  </w:tabs>
                  <w:autoSpaceDE w:val="0"/>
                  <w:autoSpaceDN w:val="0"/>
                  <w:adjustRightInd w:val="0"/>
                  <w:ind w:left="10" w:right="10"/>
                </w:pPr>
              </w:pPrChange>
            </w:pPr>
          </w:p>
          <w:p w14:paraId="0B86485A" w14:textId="778FDD1D" w:rsidR="00DA5289" w:rsidRDefault="00FC1C97" w:rsidP="00764B3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927" w:author="Bambi C" w:date="2022-08-09T12:28:00Z"/>
                <w:rFonts w:ascii="Consolas" w:hAnsi="Consolas" w:cs="Consolas"/>
                <w:iCs w:val="0"/>
                <w:color w:val="000000" w:themeColor="text1"/>
              </w:rPr>
            </w:pPr>
            <w:ins w:id="928" w:author="Bambi C" w:date="2022-08-09T12:34:00Z">
              <w:r w:rsidRPr="00FC1C97">
                <w:rPr>
                  <w:rFonts w:ascii="Consolas" w:hAnsi="Consolas" w:cs="Consolas"/>
                  <w:iCs w:val="0"/>
                  <w:color w:val="000000" w:themeColor="text1"/>
                </w:rPr>
                <w:t># -- Processing -- #</w:t>
              </w:r>
            </w:ins>
          </w:p>
          <w:p w14:paraId="5C72D870" w14:textId="77777777" w:rsidR="00764B34" w:rsidRDefault="00764B34" w:rsidP="00764B3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929" w:author="Bambi C" w:date="2022-08-09T12:28:00Z"/>
                <w:rFonts w:ascii="Consolas" w:hAnsi="Consolas" w:cs="Consolas"/>
                <w:iCs w:val="0"/>
                <w:color w:val="000000" w:themeColor="text1"/>
              </w:rPr>
            </w:pPr>
          </w:p>
          <w:p w14:paraId="65DCAA96" w14:textId="6FADD807" w:rsidR="00764B34" w:rsidRPr="00764B34" w:rsidRDefault="00764B34" w:rsidP="00764B3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930" w:author="Bambi C" w:date="2022-08-09T12:28:00Z"/>
                <w:rFonts w:ascii="Consolas" w:hAnsi="Consolas" w:cs="Consolas"/>
                <w:iCs w:val="0"/>
                <w:color w:val="000000" w:themeColor="text1"/>
              </w:rPr>
            </w:pPr>
            <w:ins w:id="931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f = </w:t>
              </w:r>
              <w:proofErr w:type="gramStart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open(</w:t>
              </w:r>
              <w:proofErr w:type="spellStart"/>
              <w:proofErr w:type="gramEnd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objFile</w:t>
              </w:r>
              <w:proofErr w:type="spellEnd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, </w:t>
              </w:r>
            </w:ins>
            <w:ins w:id="932" w:author="Bambi C" w:date="2022-08-09T12:43:00Z">
              <w:r w:rsidR="006F0066">
                <w:rPr>
                  <w:rFonts w:ascii="Consolas" w:hAnsi="Consolas" w:cs="Consolas"/>
                  <w:iCs w:val="0"/>
                  <w:color w:val="000000" w:themeColor="text1"/>
                </w:rPr>
                <w:t>“</w:t>
              </w:r>
            </w:ins>
            <w:ins w:id="933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r</w:t>
              </w:r>
            </w:ins>
            <w:ins w:id="934" w:author="Bambi C" w:date="2022-08-09T12:43:00Z">
              <w:r w:rsidR="006F0066">
                <w:rPr>
                  <w:rFonts w:ascii="Consolas" w:hAnsi="Consolas" w:cs="Consolas"/>
                  <w:iCs w:val="0"/>
                  <w:color w:val="000000" w:themeColor="text1"/>
                </w:rPr>
                <w:t>”</w:t>
              </w:r>
            </w:ins>
            <w:ins w:id="935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)  # open text file</w:t>
              </w:r>
            </w:ins>
          </w:p>
          <w:p w14:paraId="5D892AE6" w14:textId="77777777" w:rsidR="00764B34" w:rsidRPr="00764B34" w:rsidRDefault="00764B34" w:rsidP="00764B3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936" w:author="Bambi C" w:date="2022-08-09T12:28:00Z"/>
                <w:rFonts w:ascii="Consolas" w:hAnsi="Consolas" w:cs="Consolas"/>
                <w:iCs w:val="0"/>
                <w:color w:val="000000" w:themeColor="text1"/>
              </w:rPr>
            </w:pPr>
          </w:p>
          <w:p w14:paraId="723F9903" w14:textId="14BF7BF0" w:rsidR="00764B34" w:rsidRPr="00764B34" w:rsidRDefault="00764B34" w:rsidP="00764B3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937" w:author="Bambi C" w:date="2022-08-09T12:28:00Z"/>
                <w:rFonts w:ascii="Consolas" w:hAnsi="Consolas" w:cs="Consolas"/>
                <w:iCs w:val="0"/>
                <w:color w:val="000000" w:themeColor="text1"/>
              </w:rPr>
            </w:pPr>
            <w:proofErr w:type="gramStart"/>
            <w:ins w:id="938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</w:ins>
            <w:proofErr w:type="gramEnd"/>
            <w:ins w:id="939" w:author="Bambi C" w:date="2022-08-09T12:43:00Z">
              <w:r w:rsidR="006F0066">
                <w:rPr>
                  <w:rFonts w:ascii="Consolas" w:hAnsi="Consolas" w:cs="Consolas"/>
                  <w:iCs w:val="0"/>
                  <w:color w:val="000000" w:themeColor="text1"/>
                </w:rPr>
                <w:t>“</w:t>
              </w:r>
            </w:ins>
            <w:ins w:id="940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\</w:t>
              </w:r>
              <w:proofErr w:type="spellStart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nWelcome</w:t>
              </w:r>
              <w:proofErr w:type="spellEnd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to </w:t>
              </w:r>
            </w:ins>
            <w:ins w:id="941" w:author="Bambi C" w:date="2022-08-09T12:43:00Z">
              <w:r w:rsidR="006F0066">
                <w:rPr>
                  <w:rFonts w:ascii="Consolas" w:hAnsi="Consolas" w:cs="Consolas"/>
                  <w:iCs w:val="0"/>
                  <w:color w:val="000000" w:themeColor="text1"/>
                </w:rPr>
                <w:t>“</w:t>
              </w:r>
            </w:ins>
            <w:ins w:id="942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+ </w:t>
              </w:r>
              <w:proofErr w:type="spellStart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strProgramTitle</w:t>
              </w:r>
              <w:proofErr w:type="spellEnd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+ </w:t>
              </w:r>
            </w:ins>
            <w:ins w:id="943" w:author="Bambi C" w:date="2022-08-09T12:43:00Z">
              <w:r w:rsidR="006F0066">
                <w:rPr>
                  <w:rFonts w:ascii="Consolas" w:hAnsi="Consolas" w:cs="Consolas"/>
                  <w:iCs w:val="0"/>
                  <w:color w:val="000000" w:themeColor="text1"/>
                </w:rPr>
                <w:t>“</w:t>
              </w:r>
            </w:ins>
            <w:ins w:id="944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!</w:t>
              </w:r>
            </w:ins>
            <w:ins w:id="945" w:author="Bambi C" w:date="2022-08-09T12:43:00Z">
              <w:r w:rsidR="006F0066">
                <w:rPr>
                  <w:rFonts w:ascii="Consolas" w:hAnsi="Consolas" w:cs="Consolas"/>
                  <w:iCs w:val="0"/>
                  <w:color w:val="000000" w:themeColor="text1"/>
                </w:rPr>
                <w:t>”</w:t>
              </w:r>
            </w:ins>
            <w:ins w:id="946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# Display program name</w:t>
              </w:r>
            </w:ins>
          </w:p>
          <w:p w14:paraId="0CDDF1AB" w14:textId="0480057E" w:rsidR="00764B34" w:rsidRPr="00764B34" w:rsidRDefault="00764B34" w:rsidP="00764B3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947" w:author="Bambi C" w:date="2022-08-09T12:28:00Z"/>
                <w:rFonts w:ascii="Consolas" w:hAnsi="Consolas" w:cs="Consolas"/>
                <w:iCs w:val="0"/>
                <w:color w:val="000000" w:themeColor="text1"/>
              </w:rPr>
            </w:pPr>
            <w:ins w:id="948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            </w:t>
              </w:r>
            </w:ins>
            <w:ins w:id="949" w:author="Bambi C" w:date="2022-08-09T12:43:00Z">
              <w:r w:rsidR="006F0066">
                <w:rPr>
                  <w:rFonts w:ascii="Consolas" w:hAnsi="Consolas" w:cs="Consolas"/>
                  <w:iCs w:val="0"/>
                  <w:color w:val="000000" w:themeColor="text1"/>
                </w:rPr>
                <w:t>“</w:t>
              </w:r>
            </w:ins>
            <w:ins w:id="950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\n\n\</w:t>
              </w:r>
              <w:proofErr w:type="spellStart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tOpened</w:t>
              </w:r>
              <w:proofErr w:type="spellEnd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file: </w:t>
              </w:r>
            </w:ins>
            <w:proofErr w:type="gramStart"/>
            <w:ins w:id="951" w:author="Bambi C" w:date="2022-08-09T12:43:00Z">
              <w:r w:rsidR="006F0066">
                <w:rPr>
                  <w:rFonts w:ascii="Consolas" w:hAnsi="Consolas" w:cs="Consolas"/>
                  <w:iCs w:val="0"/>
                  <w:color w:val="000000" w:themeColor="text1"/>
                </w:rPr>
                <w:t>“</w:t>
              </w:r>
            </w:ins>
            <w:ins w:id="952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+</w:t>
              </w:r>
              <w:proofErr w:type="gramEnd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</w:t>
              </w:r>
              <w:proofErr w:type="spellStart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objFile</w:t>
              </w:r>
              <w:proofErr w:type="spellEnd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)</w:t>
              </w:r>
            </w:ins>
          </w:p>
          <w:p w14:paraId="398CDE0D" w14:textId="77777777" w:rsidR="00764B34" w:rsidRPr="00764B34" w:rsidRDefault="00764B34" w:rsidP="00764B3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953" w:author="Bambi C" w:date="2022-08-09T12:28:00Z"/>
                <w:rFonts w:ascii="Consolas" w:hAnsi="Consolas" w:cs="Consolas"/>
                <w:iCs w:val="0"/>
                <w:color w:val="000000" w:themeColor="text1"/>
              </w:rPr>
            </w:pPr>
          </w:p>
          <w:p w14:paraId="6C2F63A6" w14:textId="77777777" w:rsidR="00764B34" w:rsidRPr="00764B34" w:rsidRDefault="00764B34" w:rsidP="00764B3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954" w:author="Bambi C" w:date="2022-08-09T12:28:00Z"/>
                <w:rFonts w:ascii="Consolas" w:hAnsi="Consolas" w:cs="Consolas"/>
                <w:iCs w:val="0"/>
                <w:color w:val="000000" w:themeColor="text1"/>
              </w:rPr>
            </w:pPr>
            <w:proofErr w:type="spellStart"/>
            <w:ins w:id="955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objFileData</w:t>
              </w:r>
              <w:proofErr w:type="spellEnd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</w:t>
              </w:r>
              <w:proofErr w:type="spellStart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len</w:t>
              </w:r>
              <w:proofErr w:type="spellEnd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(open(</w:t>
              </w:r>
              <w:proofErr w:type="spellStart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objFile</w:t>
              </w:r>
              <w:proofErr w:type="spellEnd"/>
              <w:proofErr w:type="gramStart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).</w:t>
              </w:r>
              <w:proofErr w:type="spellStart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readlines</w:t>
              </w:r>
              <w:proofErr w:type="spellEnd"/>
              <w:proofErr w:type="gramEnd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())  # Counts rows in file</w:t>
              </w:r>
            </w:ins>
          </w:p>
          <w:p w14:paraId="710EC9B8" w14:textId="77777777" w:rsidR="00764B34" w:rsidRPr="00764B34" w:rsidRDefault="00764B34" w:rsidP="00764B3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956" w:author="Bambi C" w:date="2022-08-09T12:28:00Z"/>
                <w:rFonts w:ascii="Consolas" w:hAnsi="Consolas" w:cs="Consolas"/>
                <w:iCs w:val="0"/>
                <w:color w:val="000000" w:themeColor="text1"/>
              </w:rPr>
            </w:pPr>
          </w:p>
          <w:p w14:paraId="5F5D7FC5" w14:textId="77777777" w:rsidR="00764B34" w:rsidRPr="00764B34" w:rsidRDefault="00764B34" w:rsidP="00764B3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957" w:author="Bambi C" w:date="2022-08-09T12:28:00Z"/>
                <w:rFonts w:ascii="Consolas" w:hAnsi="Consolas" w:cs="Consolas"/>
                <w:iCs w:val="0"/>
                <w:color w:val="000000" w:themeColor="text1"/>
              </w:rPr>
            </w:pPr>
            <w:ins w:id="958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if </w:t>
              </w:r>
              <w:proofErr w:type="spellStart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objFileData</w:t>
              </w:r>
              <w:proofErr w:type="spellEnd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&gt;= 1:  # if file has data</w:t>
              </w:r>
            </w:ins>
          </w:p>
          <w:p w14:paraId="20FB8003" w14:textId="77777777" w:rsidR="00764B34" w:rsidRPr="00764B34" w:rsidRDefault="00764B34" w:rsidP="00764B3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959" w:author="Bambi C" w:date="2022-08-09T12:28:00Z"/>
                <w:rFonts w:ascii="Consolas" w:hAnsi="Consolas" w:cs="Consolas"/>
                <w:iCs w:val="0"/>
                <w:color w:val="000000" w:themeColor="text1"/>
              </w:rPr>
            </w:pPr>
          </w:p>
          <w:p w14:paraId="6B6AA597" w14:textId="3F30A941" w:rsidR="00764B34" w:rsidRPr="00764B34" w:rsidRDefault="00764B34" w:rsidP="00764B3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960" w:author="Bambi C" w:date="2022-08-09T12:28:00Z"/>
                <w:rFonts w:ascii="Consolas" w:hAnsi="Consolas" w:cs="Consolas"/>
                <w:iCs w:val="0"/>
                <w:color w:val="000000" w:themeColor="text1"/>
              </w:rPr>
            </w:pPr>
            <w:ins w:id="961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  <w:proofErr w:type="gramStart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</w:ins>
            <w:proofErr w:type="gramEnd"/>
            <w:ins w:id="962" w:author="Bambi C" w:date="2022-08-09T12:43:00Z">
              <w:r w:rsidR="006F0066">
                <w:rPr>
                  <w:rFonts w:ascii="Consolas" w:hAnsi="Consolas" w:cs="Consolas"/>
                  <w:iCs w:val="0"/>
                  <w:color w:val="000000" w:themeColor="text1"/>
                </w:rPr>
                <w:t>“</w:t>
              </w:r>
            </w:ins>
            <w:ins w:id="963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\t</w:t>
              </w:r>
            </w:ins>
            <w:ins w:id="964" w:author="Bambi C" w:date="2022-08-09T12:43:00Z">
              <w:r w:rsidR="006F0066">
                <w:rPr>
                  <w:rFonts w:ascii="Consolas" w:hAnsi="Consolas" w:cs="Consolas"/>
                  <w:iCs w:val="0"/>
                  <w:color w:val="000000" w:themeColor="text1"/>
                </w:rPr>
                <w:t>”</w:t>
              </w:r>
            </w:ins>
            <w:ins w:id="965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+ str(</w:t>
              </w:r>
              <w:proofErr w:type="spellStart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objFileData</w:t>
              </w:r>
              <w:proofErr w:type="spellEnd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) + </w:t>
              </w:r>
            </w:ins>
            <w:ins w:id="966" w:author="Bambi C" w:date="2022-08-09T12:43:00Z">
              <w:r w:rsidR="006F0066">
                <w:rPr>
                  <w:rFonts w:ascii="Consolas" w:hAnsi="Consolas" w:cs="Consolas"/>
                  <w:iCs w:val="0"/>
                  <w:color w:val="000000" w:themeColor="text1"/>
                </w:rPr>
                <w:t>“</w:t>
              </w:r>
            </w:ins>
            <w:ins w:id="967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row(s) of data found.</w:t>
              </w:r>
            </w:ins>
            <w:ins w:id="968" w:author="Bambi C" w:date="2022-08-09T12:43:00Z">
              <w:r w:rsidR="006F0066">
                <w:rPr>
                  <w:rFonts w:ascii="Consolas" w:hAnsi="Consolas" w:cs="Consolas"/>
                  <w:iCs w:val="0"/>
                  <w:color w:val="000000" w:themeColor="text1"/>
                </w:rPr>
                <w:t>”</w:t>
              </w:r>
            </w:ins>
            <w:ins w:id="969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)</w:t>
              </w:r>
            </w:ins>
          </w:p>
          <w:p w14:paraId="755F7C07" w14:textId="77777777" w:rsidR="00764B34" w:rsidRPr="00764B34" w:rsidRDefault="00764B34" w:rsidP="00764B3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970" w:author="Bambi C" w:date="2022-08-09T12:28:00Z"/>
                <w:rFonts w:ascii="Consolas" w:hAnsi="Consolas" w:cs="Consolas"/>
                <w:iCs w:val="0"/>
                <w:color w:val="000000" w:themeColor="text1"/>
              </w:rPr>
            </w:pPr>
          </w:p>
          <w:p w14:paraId="6B260137" w14:textId="77777777" w:rsidR="00764B34" w:rsidRPr="00764B34" w:rsidRDefault="00764B34" w:rsidP="00764B3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971" w:author="Bambi C" w:date="2022-08-09T12:28:00Z"/>
                <w:rFonts w:ascii="Consolas" w:hAnsi="Consolas" w:cs="Consolas"/>
                <w:iCs w:val="0"/>
                <w:color w:val="000000" w:themeColor="text1"/>
              </w:rPr>
            </w:pPr>
            <w:ins w:id="972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for row in f:  # Add row from file to dictionary row</w:t>
              </w:r>
            </w:ins>
          </w:p>
          <w:p w14:paraId="2C0991BE" w14:textId="38F8E493" w:rsidR="00764B34" w:rsidRPr="00764B34" w:rsidRDefault="00764B34" w:rsidP="00764B3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973" w:author="Bambi C" w:date="2022-08-09T12:28:00Z"/>
                <w:rFonts w:ascii="Consolas" w:hAnsi="Consolas" w:cs="Consolas"/>
                <w:iCs w:val="0"/>
                <w:color w:val="000000" w:themeColor="text1"/>
              </w:rPr>
            </w:pPr>
            <w:ins w:id="974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  <w:proofErr w:type="spellStart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lstData</w:t>
              </w:r>
              <w:proofErr w:type="spellEnd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</w:t>
              </w:r>
              <w:proofErr w:type="spellStart"/>
              <w:proofErr w:type="gramStart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row.split</w:t>
              </w:r>
              <w:proofErr w:type="spellEnd"/>
              <w:proofErr w:type="gramEnd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(</w:t>
              </w:r>
            </w:ins>
            <w:ins w:id="975" w:author="Bambi C" w:date="2022-08-09T12:43:00Z">
              <w:r w:rsidR="006F0066">
                <w:rPr>
                  <w:rFonts w:ascii="Consolas" w:hAnsi="Consolas" w:cs="Consolas"/>
                  <w:iCs w:val="0"/>
                  <w:color w:val="000000" w:themeColor="text1"/>
                </w:rPr>
                <w:t>“</w:t>
              </w:r>
            </w:ins>
            <w:ins w:id="976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,</w:t>
              </w:r>
            </w:ins>
            <w:ins w:id="977" w:author="Bambi C" w:date="2022-08-09T12:43:00Z">
              <w:r w:rsidR="006F0066">
                <w:rPr>
                  <w:rFonts w:ascii="Consolas" w:hAnsi="Consolas" w:cs="Consolas"/>
                  <w:iCs w:val="0"/>
                  <w:color w:val="000000" w:themeColor="text1"/>
                </w:rPr>
                <w:t>”</w:t>
              </w:r>
            </w:ins>
            <w:ins w:id="978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)</w:t>
              </w:r>
            </w:ins>
          </w:p>
          <w:p w14:paraId="0628FC1F" w14:textId="7D2A0E4F" w:rsidR="00764B34" w:rsidRPr="00764B34" w:rsidRDefault="00764B34" w:rsidP="00764B3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979" w:author="Bambi C" w:date="2022-08-09T12:28:00Z"/>
                <w:rFonts w:ascii="Consolas" w:hAnsi="Consolas" w:cs="Consolas"/>
                <w:iCs w:val="0"/>
                <w:color w:val="000000" w:themeColor="text1"/>
              </w:rPr>
            </w:pPr>
            <w:ins w:id="980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  <w:proofErr w:type="spellStart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dicRow</w:t>
              </w:r>
              <w:proofErr w:type="spellEnd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{</w:t>
              </w:r>
            </w:ins>
            <w:ins w:id="981" w:author="Bambi C" w:date="2022-08-09T12:43:00Z">
              <w:r w:rsidR="006F0066">
                <w:rPr>
                  <w:rFonts w:ascii="Consolas" w:hAnsi="Consolas" w:cs="Consolas"/>
                  <w:iCs w:val="0"/>
                  <w:color w:val="000000" w:themeColor="text1"/>
                </w:rPr>
                <w:t>“</w:t>
              </w:r>
            </w:ins>
            <w:ins w:id="982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Task</w:t>
              </w:r>
            </w:ins>
            <w:ins w:id="983" w:author="Bambi C" w:date="2022-08-09T12:43:00Z">
              <w:r w:rsidR="006F0066">
                <w:rPr>
                  <w:rFonts w:ascii="Consolas" w:hAnsi="Consolas" w:cs="Consolas"/>
                  <w:iCs w:val="0"/>
                  <w:color w:val="000000" w:themeColor="text1"/>
                </w:rPr>
                <w:t>”</w:t>
              </w:r>
            </w:ins>
            <w:ins w:id="984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: </w:t>
              </w:r>
              <w:proofErr w:type="spellStart"/>
              <w:proofErr w:type="gramStart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lstData</w:t>
              </w:r>
              <w:proofErr w:type="spellEnd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[</w:t>
              </w:r>
              <w:proofErr w:type="gramEnd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0], </w:t>
              </w:r>
            </w:ins>
            <w:ins w:id="985" w:author="Bambi C" w:date="2022-08-09T12:43:00Z">
              <w:r w:rsidR="006F0066">
                <w:rPr>
                  <w:rFonts w:ascii="Consolas" w:hAnsi="Consolas" w:cs="Consolas"/>
                  <w:iCs w:val="0"/>
                  <w:color w:val="000000" w:themeColor="text1"/>
                </w:rPr>
                <w:t>“</w:t>
              </w:r>
            </w:ins>
            <w:ins w:id="986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Priority</w:t>
              </w:r>
            </w:ins>
            <w:ins w:id="987" w:author="Bambi C" w:date="2022-08-09T12:43:00Z">
              <w:r w:rsidR="006F0066">
                <w:rPr>
                  <w:rFonts w:ascii="Consolas" w:hAnsi="Consolas" w:cs="Consolas"/>
                  <w:iCs w:val="0"/>
                  <w:color w:val="000000" w:themeColor="text1"/>
                </w:rPr>
                <w:t>”</w:t>
              </w:r>
            </w:ins>
            <w:ins w:id="988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: </w:t>
              </w:r>
              <w:proofErr w:type="spellStart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lstData</w:t>
              </w:r>
              <w:proofErr w:type="spellEnd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[1].strip()}</w:t>
              </w:r>
            </w:ins>
          </w:p>
          <w:p w14:paraId="6D5CD96C" w14:textId="77777777" w:rsidR="00764B34" w:rsidRPr="00764B34" w:rsidRDefault="00764B34" w:rsidP="00764B3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989" w:author="Bambi C" w:date="2022-08-09T12:28:00Z"/>
                <w:rFonts w:ascii="Consolas" w:hAnsi="Consolas" w:cs="Consolas"/>
                <w:iCs w:val="0"/>
                <w:color w:val="000000" w:themeColor="text1"/>
              </w:rPr>
            </w:pPr>
            <w:ins w:id="990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  <w:proofErr w:type="spellStart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lstTable.append</w:t>
              </w:r>
              <w:proofErr w:type="spellEnd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(</w:t>
              </w:r>
              <w:proofErr w:type="spellStart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dicRow</w:t>
              </w:r>
              <w:proofErr w:type="spellEnd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)</w:t>
              </w:r>
            </w:ins>
          </w:p>
          <w:p w14:paraId="1E0DEBDD" w14:textId="77777777" w:rsidR="00764B34" w:rsidRPr="00764B34" w:rsidRDefault="00764B34" w:rsidP="00764B3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991" w:author="Bambi C" w:date="2022-08-09T12:28:00Z"/>
                <w:rFonts w:ascii="Consolas" w:hAnsi="Consolas" w:cs="Consolas"/>
                <w:iCs w:val="0"/>
                <w:color w:val="000000" w:themeColor="text1"/>
              </w:rPr>
            </w:pPr>
          </w:p>
          <w:p w14:paraId="171E38DB" w14:textId="77777777" w:rsidR="00764B34" w:rsidRPr="00764B34" w:rsidRDefault="00764B34" w:rsidP="00764B3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ins w:id="992" w:author="Bambi C" w:date="2022-08-09T12:28:00Z"/>
                <w:rFonts w:ascii="Consolas" w:hAnsi="Consolas" w:cs="Consolas"/>
                <w:iCs w:val="0"/>
                <w:color w:val="000000" w:themeColor="text1"/>
              </w:rPr>
            </w:pPr>
            <w:ins w:id="993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else:  # if file does not have data</w:t>
              </w:r>
            </w:ins>
          </w:p>
          <w:p w14:paraId="5FE22DA0" w14:textId="7CC7C0FA" w:rsidR="006D352F" w:rsidRPr="009E33F3" w:rsidRDefault="00764B34" w:rsidP="00764B3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left="10" w:right="10"/>
              <w:rPr>
                <w:rFonts w:ascii="Consolas" w:hAnsi="Consolas" w:cs="Consolas"/>
                <w:iCs w:val="0"/>
                <w:color w:val="000000" w:themeColor="text1"/>
              </w:rPr>
            </w:pPr>
            <w:ins w:id="994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  <w:proofErr w:type="gramStart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</w:ins>
            <w:proofErr w:type="gramEnd"/>
            <w:ins w:id="995" w:author="Bambi C" w:date="2022-08-09T12:43:00Z">
              <w:r w:rsidR="006F0066">
                <w:rPr>
                  <w:rFonts w:ascii="Consolas" w:hAnsi="Consolas" w:cs="Consolas"/>
                  <w:iCs w:val="0"/>
                  <w:color w:val="000000" w:themeColor="text1"/>
                </w:rPr>
                <w:t>“</w:t>
              </w:r>
            </w:ins>
            <w:ins w:id="996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\</w:t>
              </w:r>
              <w:proofErr w:type="spellStart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tNo</w:t>
              </w:r>
              <w:proofErr w:type="spellEnd"/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data found.</w:t>
              </w:r>
            </w:ins>
            <w:ins w:id="997" w:author="Bambi C" w:date="2022-08-09T12:43:00Z">
              <w:r w:rsidR="006F0066">
                <w:rPr>
                  <w:rFonts w:ascii="Consolas" w:hAnsi="Consolas" w:cs="Consolas"/>
                  <w:iCs w:val="0"/>
                  <w:color w:val="000000" w:themeColor="text1"/>
                </w:rPr>
                <w:t>”</w:t>
              </w:r>
            </w:ins>
            <w:ins w:id="998" w:author="Bambi C" w:date="2022-08-09T12:28:00Z">
              <w:r w:rsidRPr="00764B34">
                <w:rPr>
                  <w:rFonts w:ascii="Consolas" w:hAnsi="Consolas" w:cs="Consolas"/>
                  <w:iCs w:val="0"/>
                  <w:color w:val="000000" w:themeColor="text1"/>
                </w:rPr>
                <w:t>)</w:t>
              </w:r>
            </w:ins>
          </w:p>
        </w:tc>
      </w:tr>
    </w:tbl>
    <w:p w14:paraId="314DBFBA" w14:textId="1E032AD1" w:rsidR="0004247F" w:rsidRDefault="00A31326" w:rsidP="005B0259">
      <w:pPr>
        <w:pStyle w:val="Caption"/>
      </w:pPr>
      <w:bookmarkStart w:id="999" w:name="_Ref110356020"/>
      <w:r>
        <w:t xml:space="preserve">Figure </w:t>
      </w:r>
      <w:fldSimple w:instr=" SEQ Figure \* ARABIC ">
        <w:r w:rsidR="008E6F01">
          <w:rPr>
            <w:noProof/>
          </w:rPr>
          <w:t>9</w:t>
        </w:r>
      </w:fldSimple>
      <w:bookmarkEnd w:id="999"/>
      <w:r>
        <w:t>. Source code for menu function</w:t>
      </w:r>
    </w:p>
    <w:p w14:paraId="71FD0A32" w14:textId="51A3C57C" w:rsidR="00BE3087" w:rsidDel="00C175F8" w:rsidRDefault="006F0066" w:rsidP="008211F7">
      <w:pPr>
        <w:rPr>
          <w:del w:id="1000" w:author="Bambi C" w:date="2022-08-09T12:38:00Z"/>
        </w:rPr>
      </w:pPr>
      <w:ins w:id="1001" w:author="Bambi C" w:date="2022-08-09T12:43:00Z">
        <w:r>
          <w:t>If there is already data in the file</w:t>
        </w:r>
      </w:ins>
      <w:ins w:id="1002" w:author="Bambi C" w:date="2022-08-09T12:44:00Z">
        <w:r>
          <w:t xml:space="preserve">, then the program </w:t>
        </w:r>
        <w:r w:rsidR="00B5631F">
          <w:t xml:space="preserve">displays the number of rows of data found </w:t>
        </w:r>
      </w:ins>
      <w:del w:id="1003" w:author="Bambi C" w:date="2022-08-09T12:38:00Z">
        <w:r w:rsidR="00765FE7" w:rsidDel="00C175F8">
          <w:delText xml:space="preserve"> </w:delText>
        </w:r>
      </w:del>
      <w:ins w:id="1004" w:author="Bambi C" w:date="2022-08-09T12:38:00Z">
        <w:r w:rsidR="00C175F8">
          <w:t>(</w:t>
        </w:r>
      </w:ins>
      <w:ins w:id="1005" w:author="Bambi C" w:date="2022-08-09T12:39:00Z">
        <w:r w:rsidR="009D2483">
          <w:fldChar w:fldCharType="begin"/>
        </w:r>
        <w:r w:rsidR="009D2483">
          <w:instrText xml:space="preserve"> REF _Ref110349490 \h </w:instrText>
        </w:r>
      </w:ins>
      <w:r w:rsidR="009D2483">
        <w:fldChar w:fldCharType="separate"/>
      </w:r>
      <w:ins w:id="1006" w:author="Bambi C" w:date="2022-08-09T12:39:00Z">
        <w:r w:rsidR="009D2483">
          <w:t xml:space="preserve">Figure </w:t>
        </w:r>
        <w:r w:rsidR="009D2483">
          <w:rPr>
            <w:noProof/>
          </w:rPr>
          <w:t>10</w:t>
        </w:r>
        <w:r w:rsidR="009D2483">
          <w:fldChar w:fldCharType="end"/>
        </w:r>
      </w:ins>
      <w:ins w:id="1007" w:author="Bambi C" w:date="2022-08-09T12:38:00Z">
        <w:r w:rsidR="00C175F8">
          <w:t>).</w:t>
        </w:r>
      </w:ins>
      <w:ins w:id="1008" w:author="Bambi C" w:date="2022-08-09T12:47:00Z">
        <w:r w:rsidR="00510D50">
          <w:t xml:space="preserve"> Knowing </w:t>
        </w:r>
        <w:r w:rsidR="00154AF0">
          <w:t xml:space="preserve">that there is already data in the file, the user may be triggered to </w:t>
        </w:r>
      </w:ins>
      <w:ins w:id="1009" w:author="Bambi C" w:date="2022-08-09T12:50:00Z">
        <w:r w:rsidR="00305E1B">
          <w:t>inspect what</w:t>
        </w:r>
      </w:ins>
      <w:ins w:id="1010" w:author="Bambi C" w:date="2022-08-09T12:48:00Z">
        <w:r w:rsidR="000956EC">
          <w:t xml:space="preserve"> dat</w:t>
        </w:r>
      </w:ins>
      <w:ins w:id="1011" w:author="Bambi C" w:date="2022-08-09T12:49:00Z">
        <w:r w:rsidR="000956EC">
          <w:t>a is stored</w:t>
        </w:r>
      </w:ins>
      <w:ins w:id="1012" w:author="Bambi C" w:date="2022-08-09T12:50:00Z">
        <w:r w:rsidR="00305E1B">
          <w:t xml:space="preserve"> in the file (Option 1)</w:t>
        </w:r>
      </w:ins>
      <w:ins w:id="1013" w:author="Bambi C" w:date="2022-08-09T12:48:00Z">
        <w:r w:rsidR="00530A39">
          <w:t>.</w:t>
        </w:r>
      </w:ins>
      <w:ins w:id="1014" w:author="Bambi C" w:date="2022-08-09T12:49:00Z">
        <w:r w:rsidR="002F2579">
          <w:t xml:space="preserve"> Based on the data displayed via Option 1, the user may then </w:t>
        </w:r>
      </w:ins>
      <w:ins w:id="1015" w:author="Bambi C" w:date="2022-08-09T12:50:00Z">
        <w:r w:rsidR="00305E1B">
          <w:t xml:space="preserve">choose to Add </w:t>
        </w:r>
      </w:ins>
      <w:ins w:id="1016" w:author="Bambi C" w:date="2022-08-09T12:51:00Z">
        <w:r w:rsidR="00305E1B">
          <w:t xml:space="preserve">a new item </w:t>
        </w:r>
      </w:ins>
      <w:ins w:id="1017" w:author="Bambi C" w:date="2022-08-09T12:50:00Z">
        <w:r w:rsidR="00305E1B">
          <w:t xml:space="preserve">(Option 2) </w:t>
        </w:r>
      </w:ins>
    </w:p>
    <w:p w14:paraId="006D0777" w14:textId="59683B17" w:rsidR="00C175F8" w:rsidRDefault="00305E1B" w:rsidP="0004247F">
      <w:pPr>
        <w:rPr>
          <w:ins w:id="1018" w:author="Bambi C" w:date="2022-08-09T12:38:00Z"/>
        </w:rPr>
      </w:pPr>
      <w:ins w:id="1019" w:author="Bambi C" w:date="2022-08-09T12:51:00Z">
        <w:r>
          <w:t xml:space="preserve">or </w:t>
        </w:r>
        <w:proofErr w:type="gramStart"/>
        <w:r>
          <w:t>Remove</w:t>
        </w:r>
        <w:proofErr w:type="gramEnd"/>
        <w:r>
          <w:t xml:space="preserve"> an existing item (Option 3).</w:t>
        </w:r>
      </w:ins>
    </w:p>
    <w:p w14:paraId="7B0B9041" w14:textId="5FBE5F29" w:rsidR="00A94F83" w:rsidRDefault="00AB5412">
      <w:pPr>
        <w:pPrChange w:id="1020" w:author="Bambi C" w:date="2022-08-09T12:38:00Z">
          <w:pPr>
            <w:keepNext/>
          </w:pPr>
        </w:pPrChange>
      </w:pPr>
      <w:ins w:id="1021" w:author="Bambi C" w:date="2022-08-09T12:46:00Z">
        <w:r w:rsidRPr="00AB5412">
          <w:rPr>
            <w:noProof/>
          </w:rPr>
          <w:lastRenderedPageBreak/>
          <w:drawing>
            <wp:inline distT="0" distB="0" distL="0" distR="0" wp14:anchorId="25558E79" wp14:editId="3A7AF81E">
              <wp:extent cx="5486400" cy="3721608"/>
              <wp:effectExtent l="0" t="0" r="0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372160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70B893E" w14:textId="41F272DC" w:rsidR="00A31326" w:rsidRPr="0004247F" w:rsidRDefault="00A94F83" w:rsidP="009E33F3">
      <w:pPr>
        <w:pStyle w:val="Caption"/>
      </w:pPr>
      <w:bookmarkStart w:id="1022" w:name="_Ref110349490"/>
      <w:r>
        <w:t xml:space="preserve">Figure </w:t>
      </w:r>
      <w:fldSimple w:instr=" SEQ Figure \* ARABIC ">
        <w:r w:rsidR="008E6F01">
          <w:rPr>
            <w:noProof/>
          </w:rPr>
          <w:t>10</w:t>
        </w:r>
      </w:fldSimple>
      <w:bookmarkEnd w:id="1022"/>
      <w:r>
        <w:t>. Screen capture of menu function</w:t>
      </w:r>
    </w:p>
    <w:p w14:paraId="41E2E50E" w14:textId="25A478D7" w:rsidR="003C21AF" w:rsidRPr="000527C0" w:rsidRDefault="003C21AF" w:rsidP="003C21AF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 of Contents</w:t>
      </w:r>
      <w:r w:rsidRPr="000527C0">
        <w:fldChar w:fldCharType="end"/>
      </w:r>
      <w:r w:rsidRPr="000527C0">
        <w:t>]</w:t>
      </w:r>
    </w:p>
    <w:p w14:paraId="515FA1CB" w14:textId="1F699D71" w:rsidR="00765FE7" w:rsidRPr="00E67DD3" w:rsidRDefault="00765FE7" w:rsidP="00765FE7">
      <w:pPr>
        <w:pStyle w:val="Heading4"/>
      </w:pPr>
      <w:bookmarkStart w:id="1023" w:name="_Ref109750649"/>
      <w:del w:id="1024" w:author="Bambi C" w:date="2022-08-09T12:55:00Z">
        <w:r w:rsidDel="00E400B8">
          <w:delText>placeholder_COMPONENT02</w:delText>
        </w:r>
      </w:del>
      <w:bookmarkStart w:id="1025" w:name="_Toc110958785"/>
      <w:ins w:id="1026" w:author="Bambi C" w:date="2022-08-09T12:56:00Z">
        <w:r w:rsidR="00AB0186">
          <w:t>Menu</w:t>
        </w:r>
      </w:ins>
      <w:bookmarkEnd w:id="1025"/>
      <w:ins w:id="1027" w:author="Bambi C" w:date="2022-08-09T12:55:00Z">
        <w:r w:rsidR="00AB0186">
          <w:t xml:space="preserve"> </w:t>
        </w:r>
      </w:ins>
    </w:p>
    <w:bookmarkEnd w:id="1023"/>
    <w:p w14:paraId="3AA793AF" w14:textId="27F3CEEA" w:rsidR="00100D41" w:rsidRDefault="000527C0" w:rsidP="001C1663">
      <w:r w:rsidRPr="009E33F3">
        <w:rPr>
          <w:i/>
          <w:iCs w:val="0"/>
        </w:rPr>
        <w:t>Require</w:t>
      </w:r>
      <w:r w:rsidR="00466002" w:rsidRPr="009E33F3">
        <w:rPr>
          <w:i/>
          <w:iCs w:val="0"/>
        </w:rPr>
        <w:t xml:space="preserve">ment 2: </w:t>
      </w:r>
      <w:ins w:id="1028" w:author="Bambi C" w:date="2022-08-09T12:56:00Z">
        <w:r w:rsidR="00AB0186">
          <w:rPr>
            <w:i/>
            <w:iCs w:val="0"/>
          </w:rPr>
          <w:t xml:space="preserve">Display a menu of choices to the user. </w:t>
        </w:r>
      </w:ins>
    </w:p>
    <w:p w14:paraId="74849F52" w14:textId="1FB16C41" w:rsidR="00D51FB5" w:rsidRPr="001C1663" w:rsidRDefault="00ED5826" w:rsidP="009E33F3">
      <w:ins w:id="1029" w:author="Bambi C" w:date="2022-08-09T13:10:00Z">
        <w:r>
          <w:t xml:space="preserve">Similar to Assignment04, </w:t>
        </w:r>
        <w:r w:rsidR="00C21539">
          <w:t xml:space="preserve">Menu (and majority of the program is inside a </w:t>
        </w:r>
        <w:r w:rsidR="00C21539" w:rsidRPr="00C21539">
          <w:rPr>
            <w:rFonts w:ascii="Consolas" w:hAnsi="Consolas" w:cs="Consolas"/>
            <w:rPrChange w:id="1030" w:author="Bambi C" w:date="2022-08-09T13:11:00Z">
              <w:rPr/>
            </w:rPrChange>
          </w:rPr>
          <w:t>while True:</w:t>
        </w:r>
        <w:r w:rsidR="00C21539">
          <w:t xml:space="preserve"> loop</w:t>
        </w:r>
      </w:ins>
      <w:ins w:id="1031" w:author="Bambi C" w:date="2022-08-09T13:11:00Z">
        <w:r w:rsidR="00C21539">
          <w:t xml:space="preserve"> (</w:t>
        </w:r>
        <w:r w:rsidR="00C21539">
          <w:fldChar w:fldCharType="begin"/>
        </w:r>
        <w:r w:rsidR="00C21539">
          <w:instrText xml:space="preserve"> REF _Ref110355005 \h </w:instrText>
        </w:r>
      </w:ins>
      <w:ins w:id="1032" w:author="Bambi C" w:date="2022-08-09T13:11:00Z">
        <w:r w:rsidR="00C21539">
          <w:fldChar w:fldCharType="separate"/>
        </w:r>
        <w:r w:rsidR="00C21539">
          <w:t xml:space="preserve">Figure </w:t>
        </w:r>
        <w:r w:rsidR="00C21539">
          <w:rPr>
            <w:noProof/>
          </w:rPr>
          <w:t>11</w:t>
        </w:r>
        <w:r w:rsidR="00C21539">
          <w:fldChar w:fldCharType="end"/>
        </w:r>
        <w:r w:rsidR="00C21539">
          <w:t>).</w:t>
        </w:r>
      </w:ins>
      <w:ins w:id="1033" w:author="Bambi C" w:date="2022-08-09T13:10:00Z">
        <w:r w:rsidR="00C21539">
          <w:t xml:space="preserve"> </w:t>
        </w:r>
      </w:ins>
      <w:ins w:id="1034" w:author="Bambi C" w:date="2022-08-09T13:09:00Z">
        <w:r w:rsidR="004C673F">
          <w:t>Simplified the Menu statement by moving the string values of the menu to the</w:t>
        </w:r>
        <w:r>
          <w:t xml:space="preserve"> variable</w:t>
        </w:r>
        <w:r w:rsidR="004C673F">
          <w:t xml:space="preserve"> </w:t>
        </w:r>
        <w:proofErr w:type="spellStart"/>
        <w:r w:rsidRPr="00ED5826">
          <w:rPr>
            <w:rFonts w:ascii="Consolas" w:hAnsi="Consolas" w:cs="Consolas"/>
            <w:rPrChange w:id="1035" w:author="Bambi C" w:date="2022-08-09T13:10:00Z">
              <w:rPr/>
            </w:rPrChange>
          </w:rPr>
          <w:t>strMenu</w:t>
        </w:r>
      </w:ins>
      <w:proofErr w:type="spellEnd"/>
      <w:ins w:id="1036" w:author="Bambi C" w:date="2022-08-09T13:04:00Z">
        <w:r w:rsidR="00696340">
          <w:t>.</w:t>
        </w:r>
      </w:ins>
      <w:ins w:id="1037" w:author="Bambi C" w:date="2022-08-09T13:11:00Z">
        <w:r w:rsidR="006947AE">
          <w:t xml:space="preserve"> Additional format</w:t>
        </w:r>
      </w:ins>
      <w:ins w:id="1038" w:author="Bambi C" w:date="2022-08-09T13:12:00Z">
        <w:r w:rsidR="006947AE">
          <w:t xml:space="preserve">ting carried over from Assignment04 to better delineate between </w:t>
        </w:r>
        <w:r w:rsidR="00E92270">
          <w:t>displaying data to the user versus Menu options</w:t>
        </w:r>
      </w:ins>
      <w:ins w:id="1039" w:author="Bambi C" w:date="2022-08-09T13:13:00Z">
        <w:r w:rsidR="00680BC4">
          <w:t xml:space="preserve"> </w:t>
        </w:r>
      </w:ins>
      <w:ins w:id="1040" w:author="Bambi C" w:date="2022-08-09T13:14:00Z">
        <w:r w:rsidR="00204115">
          <w:t>(</w:t>
        </w:r>
        <w:r w:rsidR="00204115">
          <w:fldChar w:fldCharType="begin"/>
        </w:r>
        <w:r w:rsidR="00204115">
          <w:instrText xml:space="preserve"> REF _Ref110349490 \h </w:instrText>
        </w:r>
      </w:ins>
      <w:ins w:id="1041" w:author="Bambi C" w:date="2022-08-09T13:14:00Z">
        <w:r w:rsidR="00204115">
          <w:fldChar w:fldCharType="separate"/>
        </w:r>
        <w:r w:rsidR="00204115">
          <w:t xml:space="preserve">Figure </w:t>
        </w:r>
        <w:r w:rsidR="00204115">
          <w:rPr>
            <w:noProof/>
          </w:rPr>
          <w:t>10</w:t>
        </w:r>
        <w:r w:rsidR="00204115">
          <w:fldChar w:fldCharType="end"/>
        </w:r>
        <w:r w:rsidR="00204115">
          <w:t>)</w:t>
        </w:r>
      </w:ins>
      <w:ins w:id="1042" w:author="Bambi C" w:date="2022-08-09T13:12:00Z">
        <w:r w:rsidR="00E92270">
          <w:t>.</w:t>
        </w:r>
      </w:ins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E10549" w:rsidRPr="000527C0" w14:paraId="69FBD7DC" w14:textId="77777777" w:rsidTr="00CF6716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48F4F8B9" w14:textId="77777777" w:rsidR="00B32DBF" w:rsidRPr="00FC1C97" w:rsidRDefault="00B32DBF" w:rsidP="00B32DBF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043" w:author="Bambi C" w:date="2022-08-09T12:58:00Z"/>
                <w:rFonts w:ascii="Consolas" w:hAnsi="Consolas" w:cs="Consolas"/>
                <w:iCs w:val="0"/>
                <w:color w:val="000000" w:themeColor="text1"/>
              </w:rPr>
            </w:pPr>
            <w:ins w:id="1044" w:author="Bambi C" w:date="2022-08-09T12:58:00Z">
              <w:r w:rsidRPr="00FC1C97">
                <w:rPr>
                  <w:rFonts w:ascii="Consolas" w:hAnsi="Consolas" w:cs="Consolas"/>
                  <w:iCs w:val="0"/>
                  <w:color w:val="000000" w:themeColor="text1"/>
                </w:rPr>
                <w:lastRenderedPageBreak/>
                <w:t># -- Data -- #</w:t>
              </w:r>
            </w:ins>
          </w:p>
          <w:p w14:paraId="78F6A19A" w14:textId="77777777" w:rsidR="00B32DBF" w:rsidRDefault="00B32DBF" w:rsidP="00B32DBF">
            <w:pPr>
              <w:keepNext/>
              <w:tabs>
                <w:tab w:val="left" w:pos="3360"/>
              </w:tabs>
              <w:autoSpaceDE w:val="0"/>
              <w:autoSpaceDN w:val="0"/>
              <w:adjustRightInd w:val="0"/>
              <w:ind w:left="10" w:right="10"/>
              <w:rPr>
                <w:ins w:id="1045" w:author="Bambi C" w:date="2022-08-09T12:58:00Z"/>
                <w:rFonts w:ascii="Consolas" w:hAnsi="Consolas" w:cs="Consolas"/>
                <w:iCs w:val="0"/>
                <w:color w:val="000000" w:themeColor="text1"/>
              </w:rPr>
            </w:pPr>
            <w:ins w:id="1046" w:author="Bambi C" w:date="2022-08-09T12:58:00Z">
              <w:r w:rsidRPr="00FC1C97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</w:t>
              </w:r>
              <w:proofErr w:type="gramStart"/>
              <w:r w:rsidRPr="00FC1C97">
                <w:rPr>
                  <w:rFonts w:ascii="Consolas" w:hAnsi="Consolas" w:cs="Consolas"/>
                  <w:iCs w:val="0"/>
                  <w:color w:val="000000" w:themeColor="text1"/>
                </w:rPr>
                <w:t>declare</w:t>
              </w:r>
              <w:proofErr w:type="gramEnd"/>
              <w:r w:rsidRPr="00FC1C97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variables and constants</w:t>
              </w:r>
            </w:ins>
          </w:p>
          <w:p w14:paraId="7519C347" w14:textId="77777777" w:rsidR="00B32DBF" w:rsidRDefault="00B32DBF" w:rsidP="00DC2A7A">
            <w:pPr>
              <w:rPr>
                <w:ins w:id="1047" w:author="Bambi C" w:date="2022-08-09T12:58:00Z"/>
                <w:rFonts w:ascii="Consolas" w:hAnsi="Consolas" w:cs="Consolas"/>
                <w:iCs w:val="0"/>
                <w:color w:val="000000" w:themeColor="text1"/>
              </w:rPr>
            </w:pPr>
          </w:p>
          <w:p w14:paraId="5968224B" w14:textId="77777777" w:rsidR="00CF6716" w:rsidRPr="00CF6716" w:rsidRDefault="00CF6716" w:rsidP="00CF6716">
            <w:pPr>
              <w:rPr>
                <w:ins w:id="1048" w:author="Bambi C" w:date="2022-08-09T13:02:00Z"/>
                <w:rFonts w:ascii="Consolas" w:hAnsi="Consolas" w:cs="Consolas"/>
                <w:iCs w:val="0"/>
                <w:color w:val="000000" w:themeColor="text1"/>
              </w:rPr>
            </w:pPr>
            <w:proofErr w:type="spellStart"/>
            <w:ins w:id="1049" w:author="Bambi C" w:date="2022-08-09T13:02:00Z">
              <w:r w:rsidRPr="00CF6716">
                <w:rPr>
                  <w:rFonts w:ascii="Consolas" w:hAnsi="Consolas" w:cs="Consolas"/>
                  <w:iCs w:val="0"/>
                  <w:color w:val="000000" w:themeColor="text1"/>
                </w:rPr>
                <w:t>strMenu</w:t>
              </w:r>
              <w:proofErr w:type="spellEnd"/>
              <w:r w:rsidRPr="00CF671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"\n\t" + "=" * 40 + \</w:t>
              </w:r>
            </w:ins>
          </w:p>
          <w:p w14:paraId="0AF86C38" w14:textId="77777777" w:rsidR="00CF6716" w:rsidRPr="00CF6716" w:rsidRDefault="00CF6716" w:rsidP="00CF6716">
            <w:pPr>
              <w:rPr>
                <w:ins w:id="1050" w:author="Bambi C" w:date="2022-08-09T13:02:00Z"/>
                <w:rFonts w:ascii="Consolas" w:hAnsi="Consolas" w:cs="Consolas"/>
                <w:iCs w:val="0"/>
                <w:color w:val="000000" w:themeColor="text1"/>
              </w:rPr>
            </w:pPr>
            <w:ins w:id="1051" w:author="Bambi C" w:date="2022-08-09T13:02:00Z">
              <w:r w:rsidRPr="00CF671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"\n\</w:t>
              </w:r>
              <w:proofErr w:type="spellStart"/>
              <w:r w:rsidRPr="00CF6716">
                <w:rPr>
                  <w:rFonts w:ascii="Consolas" w:hAnsi="Consolas" w:cs="Consolas"/>
                  <w:iCs w:val="0"/>
                  <w:color w:val="000000" w:themeColor="text1"/>
                </w:rPr>
                <w:t>tMenu</w:t>
              </w:r>
              <w:proofErr w:type="spellEnd"/>
              <w:r w:rsidRPr="00CF671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of Options" + \</w:t>
              </w:r>
            </w:ins>
          </w:p>
          <w:p w14:paraId="775C5311" w14:textId="77777777" w:rsidR="00CF6716" w:rsidRPr="00CF6716" w:rsidRDefault="00CF6716" w:rsidP="00CF6716">
            <w:pPr>
              <w:rPr>
                <w:ins w:id="1052" w:author="Bambi C" w:date="2022-08-09T13:02:00Z"/>
                <w:rFonts w:ascii="Consolas" w:hAnsi="Consolas" w:cs="Consolas"/>
                <w:iCs w:val="0"/>
                <w:color w:val="000000" w:themeColor="text1"/>
              </w:rPr>
            </w:pPr>
            <w:ins w:id="1053" w:author="Bambi C" w:date="2022-08-09T13:02:00Z">
              <w:r w:rsidRPr="00CF671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"\n\t" + "=" * 40 + \</w:t>
              </w:r>
            </w:ins>
          </w:p>
          <w:p w14:paraId="2BEBB241" w14:textId="77777777" w:rsidR="00CF6716" w:rsidRPr="00CF6716" w:rsidRDefault="00CF6716" w:rsidP="00CF6716">
            <w:pPr>
              <w:rPr>
                <w:ins w:id="1054" w:author="Bambi C" w:date="2022-08-09T13:02:00Z"/>
                <w:rFonts w:ascii="Consolas" w:hAnsi="Consolas" w:cs="Consolas"/>
                <w:iCs w:val="0"/>
                <w:color w:val="000000" w:themeColor="text1"/>
              </w:rPr>
            </w:pPr>
            <w:ins w:id="1055" w:author="Bambi C" w:date="2022-08-09T13:02:00Z">
              <w:r w:rsidRPr="00CF671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"""</w:t>
              </w:r>
            </w:ins>
          </w:p>
          <w:p w14:paraId="0C2243DA" w14:textId="77777777" w:rsidR="00CF6716" w:rsidRPr="00CF6716" w:rsidRDefault="00CF6716" w:rsidP="00CF6716">
            <w:pPr>
              <w:rPr>
                <w:ins w:id="1056" w:author="Bambi C" w:date="2022-08-09T13:02:00Z"/>
                <w:rFonts w:ascii="Consolas" w:hAnsi="Consolas" w:cs="Consolas"/>
                <w:iCs w:val="0"/>
                <w:color w:val="000000" w:themeColor="text1"/>
              </w:rPr>
            </w:pPr>
            <w:ins w:id="1057" w:author="Bambi C" w:date="2022-08-09T13:02:00Z">
              <w:r w:rsidRPr="00CF6716">
                <w:rPr>
                  <w:rFonts w:ascii="Consolas" w:hAnsi="Consolas" w:cs="Consolas"/>
                  <w:iCs w:val="0"/>
                  <w:color w:val="000000" w:themeColor="text1"/>
                </w:rPr>
                <w:t>\t1) Show current data</w:t>
              </w:r>
            </w:ins>
          </w:p>
          <w:p w14:paraId="1991CCAD" w14:textId="77777777" w:rsidR="00CF6716" w:rsidRPr="00CF6716" w:rsidRDefault="00CF6716" w:rsidP="00CF6716">
            <w:pPr>
              <w:rPr>
                <w:ins w:id="1058" w:author="Bambi C" w:date="2022-08-09T13:02:00Z"/>
                <w:rFonts w:ascii="Consolas" w:hAnsi="Consolas" w:cs="Consolas"/>
                <w:iCs w:val="0"/>
                <w:color w:val="000000" w:themeColor="text1"/>
              </w:rPr>
            </w:pPr>
            <w:ins w:id="1059" w:author="Bambi C" w:date="2022-08-09T13:02:00Z">
              <w:r w:rsidRPr="00CF6716">
                <w:rPr>
                  <w:rFonts w:ascii="Consolas" w:hAnsi="Consolas" w:cs="Consolas"/>
                  <w:iCs w:val="0"/>
                  <w:color w:val="000000" w:themeColor="text1"/>
                </w:rPr>
                <w:t>\t2) Add a new item</w:t>
              </w:r>
            </w:ins>
          </w:p>
          <w:p w14:paraId="0965D175" w14:textId="77777777" w:rsidR="00CF6716" w:rsidRPr="00CF6716" w:rsidRDefault="00CF6716" w:rsidP="00CF6716">
            <w:pPr>
              <w:rPr>
                <w:ins w:id="1060" w:author="Bambi C" w:date="2022-08-09T13:02:00Z"/>
                <w:rFonts w:ascii="Consolas" w:hAnsi="Consolas" w:cs="Consolas"/>
                <w:iCs w:val="0"/>
                <w:color w:val="000000" w:themeColor="text1"/>
              </w:rPr>
            </w:pPr>
            <w:ins w:id="1061" w:author="Bambi C" w:date="2022-08-09T13:02:00Z">
              <w:r w:rsidRPr="00CF6716">
                <w:rPr>
                  <w:rFonts w:ascii="Consolas" w:hAnsi="Consolas" w:cs="Consolas"/>
                  <w:iCs w:val="0"/>
                  <w:color w:val="000000" w:themeColor="text1"/>
                </w:rPr>
                <w:t>\t3) Remove an existing item</w:t>
              </w:r>
            </w:ins>
          </w:p>
          <w:p w14:paraId="2221295B" w14:textId="77777777" w:rsidR="00CF6716" w:rsidRPr="00CF6716" w:rsidRDefault="00CF6716" w:rsidP="00CF6716">
            <w:pPr>
              <w:rPr>
                <w:ins w:id="1062" w:author="Bambi C" w:date="2022-08-09T13:02:00Z"/>
                <w:rFonts w:ascii="Consolas" w:hAnsi="Consolas" w:cs="Consolas"/>
                <w:iCs w:val="0"/>
                <w:color w:val="000000" w:themeColor="text1"/>
              </w:rPr>
            </w:pPr>
            <w:ins w:id="1063" w:author="Bambi C" w:date="2022-08-09T13:02:00Z">
              <w:r w:rsidRPr="00CF6716">
                <w:rPr>
                  <w:rFonts w:ascii="Consolas" w:hAnsi="Consolas" w:cs="Consolas"/>
                  <w:iCs w:val="0"/>
                  <w:color w:val="000000" w:themeColor="text1"/>
                </w:rPr>
                <w:t>\t4) Save Data to File</w:t>
              </w:r>
            </w:ins>
          </w:p>
          <w:p w14:paraId="6D3C5635" w14:textId="77777777" w:rsidR="00CF6716" w:rsidRPr="00CF6716" w:rsidRDefault="00CF6716" w:rsidP="00CF6716">
            <w:pPr>
              <w:rPr>
                <w:ins w:id="1064" w:author="Bambi C" w:date="2022-08-09T13:02:00Z"/>
                <w:rFonts w:ascii="Consolas" w:hAnsi="Consolas" w:cs="Consolas"/>
                <w:iCs w:val="0"/>
                <w:color w:val="000000" w:themeColor="text1"/>
              </w:rPr>
            </w:pPr>
            <w:ins w:id="1065" w:author="Bambi C" w:date="2022-08-09T13:02:00Z">
              <w:r w:rsidRPr="00CF6716">
                <w:rPr>
                  <w:rFonts w:ascii="Consolas" w:hAnsi="Consolas" w:cs="Consolas"/>
                  <w:iCs w:val="0"/>
                  <w:color w:val="000000" w:themeColor="text1"/>
                </w:rPr>
                <w:t>\t5) Exit Program</w:t>
              </w:r>
            </w:ins>
          </w:p>
          <w:p w14:paraId="3EC41A67" w14:textId="77777777" w:rsidR="00CF6716" w:rsidRPr="00CF6716" w:rsidRDefault="00CF6716" w:rsidP="00CF6716">
            <w:pPr>
              <w:rPr>
                <w:ins w:id="1066" w:author="Bambi C" w:date="2022-08-09T13:02:00Z"/>
                <w:rFonts w:ascii="Consolas" w:hAnsi="Consolas" w:cs="Consolas"/>
                <w:iCs w:val="0"/>
                <w:color w:val="000000" w:themeColor="text1"/>
              </w:rPr>
            </w:pPr>
            <w:ins w:id="1067" w:author="Bambi C" w:date="2022-08-09T13:02:00Z">
              <w:r w:rsidRPr="00CF671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""</w:t>
              </w:r>
              <w:proofErr w:type="gramStart"/>
              <w:r w:rsidRPr="00CF6716">
                <w:rPr>
                  <w:rFonts w:ascii="Consolas" w:hAnsi="Consolas" w:cs="Consolas"/>
                  <w:iCs w:val="0"/>
                  <w:color w:val="000000" w:themeColor="text1"/>
                </w:rPr>
                <w:t>"  #</w:t>
              </w:r>
              <w:proofErr w:type="gramEnd"/>
              <w:r w:rsidRPr="00CF671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A menu of user options</w:t>
              </w:r>
            </w:ins>
          </w:p>
          <w:p w14:paraId="64C84170" w14:textId="0435B1AC" w:rsidR="00B32DBF" w:rsidRDefault="00CF6716" w:rsidP="00CF6716">
            <w:pPr>
              <w:rPr>
                <w:ins w:id="1068" w:author="Bambi C" w:date="2022-08-09T12:58:00Z"/>
                <w:rFonts w:ascii="Consolas" w:hAnsi="Consolas" w:cs="Consolas"/>
                <w:iCs w:val="0"/>
                <w:color w:val="000000" w:themeColor="text1"/>
              </w:rPr>
            </w:pPr>
            <w:proofErr w:type="spellStart"/>
            <w:ins w:id="1069" w:author="Bambi C" w:date="2022-08-09T13:02:00Z">
              <w:r w:rsidRPr="00CF6716">
                <w:rPr>
                  <w:rFonts w:ascii="Consolas" w:hAnsi="Consolas" w:cs="Consolas"/>
                  <w:iCs w:val="0"/>
                  <w:color w:val="000000" w:themeColor="text1"/>
                </w:rPr>
                <w:t>strChoice</w:t>
              </w:r>
              <w:proofErr w:type="spellEnd"/>
              <w:r w:rsidRPr="00CF671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"</w:t>
              </w:r>
              <w:proofErr w:type="gramStart"/>
              <w:r w:rsidRPr="00CF6716">
                <w:rPr>
                  <w:rFonts w:ascii="Consolas" w:hAnsi="Consolas" w:cs="Consolas"/>
                  <w:iCs w:val="0"/>
                  <w:color w:val="000000" w:themeColor="text1"/>
                </w:rPr>
                <w:t>"  #</w:t>
              </w:r>
              <w:proofErr w:type="gramEnd"/>
              <w:r w:rsidRPr="00CF671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A Capture the user option selection</w:t>
              </w:r>
            </w:ins>
          </w:p>
          <w:p w14:paraId="6DFC0700" w14:textId="77777777" w:rsidR="00B32DBF" w:rsidRDefault="00B32DBF" w:rsidP="00DC2A7A">
            <w:pPr>
              <w:rPr>
                <w:ins w:id="1070" w:author="Bambi C" w:date="2022-08-09T12:58:00Z"/>
                <w:rFonts w:ascii="Consolas" w:hAnsi="Consolas" w:cs="Consolas"/>
                <w:iCs w:val="0"/>
                <w:color w:val="000000" w:themeColor="text1"/>
              </w:rPr>
            </w:pPr>
          </w:p>
          <w:p w14:paraId="79CFA904" w14:textId="77777777" w:rsidR="00AB6452" w:rsidRPr="00AB6452" w:rsidRDefault="00AB6452" w:rsidP="00AB6452">
            <w:pPr>
              <w:rPr>
                <w:ins w:id="1071" w:author="Bambi C" w:date="2022-08-09T12:58:00Z"/>
                <w:rFonts w:ascii="Consolas" w:hAnsi="Consolas" w:cs="Consolas"/>
                <w:iCs w:val="0"/>
                <w:color w:val="000000" w:themeColor="text1"/>
              </w:rPr>
            </w:pPr>
            <w:ins w:id="1072" w:author="Bambi C" w:date="2022-08-09T12:58:00Z">
              <w:r w:rsidRPr="00AB6452">
                <w:rPr>
                  <w:rFonts w:ascii="Consolas" w:hAnsi="Consolas" w:cs="Consolas"/>
                  <w:iCs w:val="0"/>
                  <w:color w:val="000000" w:themeColor="text1"/>
                </w:rPr>
                <w:t># -- Input/Output -- #</w:t>
              </w:r>
            </w:ins>
          </w:p>
          <w:p w14:paraId="7A74D48F" w14:textId="2E93F823" w:rsidR="00B32DBF" w:rsidRDefault="00AB6452" w:rsidP="00AB6452">
            <w:pPr>
              <w:rPr>
                <w:ins w:id="1073" w:author="Bambi C" w:date="2022-08-09T12:58:00Z"/>
                <w:rFonts w:ascii="Consolas" w:hAnsi="Consolas" w:cs="Consolas"/>
                <w:iCs w:val="0"/>
                <w:color w:val="000000" w:themeColor="text1"/>
              </w:rPr>
            </w:pPr>
            <w:ins w:id="1074" w:author="Bambi C" w:date="2022-08-09T12:58:00Z">
              <w:r w:rsidRPr="00AB6452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5028568E" w14:textId="77777777" w:rsidR="00B32DBF" w:rsidRDefault="00B32DBF" w:rsidP="00DC2A7A">
            <w:pPr>
              <w:rPr>
                <w:ins w:id="1075" w:author="Bambi C" w:date="2022-08-09T12:58:00Z"/>
                <w:rFonts w:ascii="Consolas" w:hAnsi="Consolas" w:cs="Consolas"/>
                <w:iCs w:val="0"/>
                <w:color w:val="000000" w:themeColor="text1"/>
              </w:rPr>
            </w:pPr>
          </w:p>
          <w:p w14:paraId="086D2E3A" w14:textId="6D5E27C3" w:rsidR="00DC2A7A" w:rsidRDefault="00DC2A7A" w:rsidP="00DC2A7A">
            <w:pPr>
              <w:rPr>
                <w:ins w:id="1076" w:author="Bambi C" w:date="2022-08-09T13:11:00Z"/>
                <w:rFonts w:ascii="Consolas" w:hAnsi="Consolas" w:cs="Consolas"/>
                <w:iCs w:val="0"/>
                <w:color w:val="000000" w:themeColor="text1"/>
              </w:rPr>
            </w:pPr>
            <w:ins w:id="1077" w:author="Bambi C" w:date="2022-08-09T12:57:00Z">
              <w:r w:rsidRPr="00DC2A7A">
                <w:rPr>
                  <w:rFonts w:ascii="Consolas" w:hAnsi="Consolas" w:cs="Consolas"/>
                  <w:iCs w:val="0"/>
                  <w:color w:val="000000" w:themeColor="text1"/>
                </w:rPr>
                <w:t>while True:</w:t>
              </w:r>
            </w:ins>
          </w:p>
          <w:p w14:paraId="65C22578" w14:textId="77777777" w:rsidR="006947AE" w:rsidRPr="00DC2A7A" w:rsidRDefault="006947AE" w:rsidP="00DC2A7A">
            <w:pPr>
              <w:rPr>
                <w:ins w:id="1078" w:author="Bambi C" w:date="2022-08-09T12:57:00Z"/>
                <w:rFonts w:ascii="Consolas" w:hAnsi="Consolas" w:cs="Consolas"/>
                <w:iCs w:val="0"/>
                <w:color w:val="000000" w:themeColor="text1"/>
              </w:rPr>
            </w:pPr>
          </w:p>
          <w:p w14:paraId="4E92C650" w14:textId="24D0B6FD" w:rsidR="00DC2A7A" w:rsidRPr="00DC2A7A" w:rsidRDefault="00DC2A7A" w:rsidP="002437E1">
            <w:pPr>
              <w:rPr>
                <w:ins w:id="1079" w:author="Bambi C" w:date="2022-08-09T12:57:00Z"/>
                <w:rFonts w:ascii="Consolas" w:hAnsi="Consolas" w:cs="Consolas"/>
                <w:iCs w:val="0"/>
                <w:color w:val="000000" w:themeColor="text1"/>
              </w:rPr>
            </w:pPr>
            <w:ins w:id="1080" w:author="Bambi C" w:date="2022-08-09T12:57:00Z">
              <w:r w:rsidRPr="00DC2A7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print(</w:t>
              </w:r>
            </w:ins>
            <w:proofErr w:type="spellStart"/>
            <w:ins w:id="1081" w:author="Bambi C" w:date="2022-08-09T13:03:00Z">
              <w:r w:rsidR="002437E1">
                <w:rPr>
                  <w:rFonts w:ascii="Consolas" w:hAnsi="Consolas" w:cs="Consolas"/>
                  <w:iCs w:val="0"/>
                  <w:color w:val="000000" w:themeColor="text1"/>
                </w:rPr>
                <w:t>strMenu</w:t>
              </w:r>
              <w:proofErr w:type="spellEnd"/>
              <w:r w:rsidR="002437E1">
                <w:rPr>
                  <w:rFonts w:ascii="Consolas" w:hAnsi="Consolas" w:cs="Consolas"/>
                  <w:iCs w:val="0"/>
                  <w:color w:val="000000" w:themeColor="text1"/>
                </w:rPr>
                <w:t>)</w:t>
              </w:r>
            </w:ins>
            <w:ins w:id="1082" w:author="Bambi C" w:date="2022-08-09T13:22:00Z">
              <w:r w:rsidR="009960D9">
                <w:rPr>
                  <w:rFonts w:ascii="Consolas" w:hAnsi="Consolas" w:cs="Consolas"/>
                  <w:iCs w:val="0"/>
                  <w:color w:val="000000" w:themeColor="text1"/>
                </w:rPr>
                <w:t>. # Display menu</w:t>
              </w:r>
            </w:ins>
          </w:p>
          <w:p w14:paraId="6FCED36F" w14:textId="77777777" w:rsidR="00DC2A7A" w:rsidRPr="00DC2A7A" w:rsidRDefault="00DC2A7A" w:rsidP="00DC2A7A">
            <w:pPr>
              <w:rPr>
                <w:ins w:id="1083" w:author="Bambi C" w:date="2022-08-09T12:57:00Z"/>
                <w:rFonts w:ascii="Consolas" w:hAnsi="Consolas" w:cs="Consolas"/>
                <w:iCs w:val="0"/>
                <w:color w:val="000000" w:themeColor="text1"/>
              </w:rPr>
            </w:pPr>
            <w:ins w:id="1084" w:author="Bambi C" w:date="2022-08-09T12:57:00Z">
              <w:r w:rsidRPr="00DC2A7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  <w:proofErr w:type="spellStart"/>
              <w:r w:rsidRPr="00DC2A7A">
                <w:rPr>
                  <w:rFonts w:ascii="Consolas" w:hAnsi="Consolas" w:cs="Consolas"/>
                  <w:iCs w:val="0"/>
                  <w:color w:val="000000" w:themeColor="text1"/>
                </w:rPr>
                <w:t>strChoice</w:t>
              </w:r>
              <w:proofErr w:type="spellEnd"/>
              <w:r w:rsidRPr="00DC2A7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</w:t>
              </w:r>
              <w:proofErr w:type="gramStart"/>
              <w:r w:rsidRPr="00DC2A7A">
                <w:rPr>
                  <w:rFonts w:ascii="Consolas" w:hAnsi="Consolas" w:cs="Consolas"/>
                  <w:iCs w:val="0"/>
                  <w:color w:val="000000" w:themeColor="text1"/>
                </w:rPr>
                <w:t>str(</w:t>
              </w:r>
              <w:proofErr w:type="gramEnd"/>
              <w:r w:rsidRPr="00DC2A7A">
                <w:rPr>
                  <w:rFonts w:ascii="Consolas" w:hAnsi="Consolas" w:cs="Consolas"/>
                  <w:iCs w:val="0"/>
                  <w:color w:val="000000" w:themeColor="text1"/>
                </w:rPr>
                <w:t>input("Which option would you like to perform? "</w:t>
              </w:r>
            </w:ins>
          </w:p>
          <w:p w14:paraId="07CD4C7C" w14:textId="2AC2A7E6" w:rsidR="00B32DBF" w:rsidRPr="009E33F3" w:rsidRDefault="00DC2A7A" w:rsidP="00DC2A7A">
            <w:pPr>
              <w:rPr>
                <w:rFonts w:ascii="Consolas" w:hAnsi="Consolas" w:cs="Consolas"/>
                <w:iCs w:val="0"/>
                <w:color w:val="000000" w:themeColor="text1"/>
              </w:rPr>
            </w:pPr>
            <w:ins w:id="1085" w:author="Bambi C" w:date="2022-08-09T12:57:00Z">
              <w:r w:rsidRPr="00DC2A7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"[1 to 5]: "))</w:t>
              </w:r>
            </w:ins>
          </w:p>
        </w:tc>
      </w:tr>
    </w:tbl>
    <w:p w14:paraId="4DAC5702" w14:textId="125741B1" w:rsidR="003B25F8" w:rsidDel="00680BC4" w:rsidRDefault="003B25F8">
      <w:pPr>
        <w:pStyle w:val="Caption"/>
        <w:rPr>
          <w:del w:id="1086" w:author="Bambi C" w:date="2022-08-09T13:13:00Z"/>
        </w:rPr>
      </w:pPr>
      <w:bookmarkStart w:id="1087" w:name="_Ref110355005"/>
      <w:bookmarkStart w:id="1088" w:name="_Ref109679658"/>
      <w:bookmarkStart w:id="1089" w:name="_Ref109750988"/>
      <w:r>
        <w:t xml:space="preserve">Figure </w:t>
      </w:r>
      <w:fldSimple w:instr=" SEQ Figure \* ARABIC ">
        <w:r w:rsidR="008E6F01">
          <w:rPr>
            <w:noProof/>
          </w:rPr>
          <w:t>11</w:t>
        </w:r>
      </w:fldSimple>
      <w:bookmarkEnd w:id="1087"/>
      <w:r>
        <w:t xml:space="preserve">. Source code </w:t>
      </w:r>
      <w:ins w:id="1090" w:author="Bambi C" w:date="2022-08-09T13:49:00Z">
        <w:r w:rsidR="003B010A">
          <w:t xml:space="preserve">for displaying menu options to user and prompt </w:t>
        </w:r>
      </w:ins>
      <w:ins w:id="1091" w:author="Bambi C" w:date="2022-08-09T13:50:00Z">
        <w:r w:rsidR="00D06032">
          <w:t>for user instruction</w:t>
        </w:r>
      </w:ins>
      <w:del w:id="1092" w:author="Bambi C" w:date="2022-08-09T13:49:00Z">
        <w:r w:rsidDel="003B010A">
          <w:delText>for putting user inputs into a list table</w:delText>
        </w:r>
      </w:del>
    </w:p>
    <w:bookmarkEnd w:id="1088"/>
    <w:bookmarkEnd w:id="1089"/>
    <w:p w14:paraId="4E9CE1A6" w14:textId="77777777" w:rsidR="00765FE7" w:rsidRPr="00765FE7" w:rsidRDefault="00765FE7" w:rsidP="00BA1303">
      <w:pPr>
        <w:pStyle w:val="Caption"/>
        <w:rPr>
          <w:b w:val="0"/>
          <w:bCs w:val="0"/>
          <w:color w:val="auto"/>
          <w:sz w:val="20"/>
          <w:szCs w:val="20"/>
        </w:rPr>
      </w:pPr>
    </w:p>
    <w:p w14:paraId="6D3263FC" w14:textId="01C38862" w:rsidR="003B25F8" w:rsidDel="00680BC4" w:rsidRDefault="003B25F8" w:rsidP="009E33F3">
      <w:pPr>
        <w:keepNext/>
        <w:rPr>
          <w:del w:id="1093" w:author="Bambi C" w:date="2022-08-09T13:13:00Z"/>
        </w:rPr>
      </w:pPr>
    </w:p>
    <w:p w14:paraId="79F94ADE" w14:textId="17ABE115" w:rsidR="0088108D" w:rsidDel="00680BC4" w:rsidRDefault="003B25F8" w:rsidP="009E33F3">
      <w:pPr>
        <w:pStyle w:val="Caption"/>
        <w:rPr>
          <w:del w:id="1094" w:author="Bambi C" w:date="2022-08-09T13:13:00Z"/>
        </w:rPr>
      </w:pPr>
      <w:bookmarkStart w:id="1095" w:name="_Ref110355266"/>
      <w:del w:id="1096" w:author="Bambi C" w:date="2022-08-09T13:13:00Z">
        <w:r w:rsidDel="00680BC4">
          <w:delText xml:space="preserve">Figure </w:delText>
        </w:r>
        <w:r w:rsidR="003F0674" w:rsidDel="00680BC4">
          <w:rPr>
            <w:b w:val="0"/>
            <w:bCs w:val="0"/>
          </w:rPr>
          <w:fldChar w:fldCharType="begin"/>
        </w:r>
        <w:r w:rsidR="003F0674" w:rsidDel="00680BC4">
          <w:delInstrText xml:space="preserve"> SEQ Figure \* ARABIC </w:delInstrText>
        </w:r>
        <w:r w:rsidR="003F0674" w:rsidDel="00680BC4">
          <w:rPr>
            <w:b w:val="0"/>
            <w:bCs w:val="0"/>
          </w:rPr>
          <w:fldChar w:fldCharType="separate"/>
        </w:r>
        <w:r w:rsidDel="00680BC4">
          <w:rPr>
            <w:noProof/>
          </w:rPr>
          <w:delText>12</w:delText>
        </w:r>
        <w:r w:rsidR="003F0674" w:rsidDel="00680BC4">
          <w:rPr>
            <w:b w:val="0"/>
            <w:bCs w:val="0"/>
            <w:noProof/>
          </w:rPr>
          <w:fldChar w:fldCharType="end"/>
        </w:r>
        <w:bookmarkEnd w:id="1095"/>
        <w:r w:rsidDel="00680BC4">
          <w:delText>. Screen capture of quit-to-menu function</w:delText>
        </w:r>
      </w:del>
    </w:p>
    <w:p w14:paraId="60A75D7D" w14:textId="37E69E46" w:rsidR="003B25F8" w:rsidDel="00680BC4" w:rsidRDefault="003B25F8" w:rsidP="009E33F3">
      <w:pPr>
        <w:rPr>
          <w:del w:id="1097" w:author="Bambi C" w:date="2022-08-09T13:13:00Z"/>
        </w:rPr>
      </w:pPr>
    </w:p>
    <w:p w14:paraId="704147DF" w14:textId="6A1B419C" w:rsidR="00466002" w:rsidRPr="000527C0" w:rsidDel="00680BC4" w:rsidRDefault="003B25F8" w:rsidP="003B25F8">
      <w:pPr>
        <w:pStyle w:val="Caption"/>
        <w:rPr>
          <w:del w:id="1098" w:author="Bambi C" w:date="2022-08-09T13:13:00Z"/>
        </w:rPr>
      </w:pPr>
      <w:bookmarkStart w:id="1099" w:name="_Ref110355773"/>
      <w:del w:id="1100" w:author="Bambi C" w:date="2022-08-09T13:13:00Z">
        <w:r w:rsidDel="00680BC4">
          <w:delText xml:space="preserve">Figure </w:delText>
        </w:r>
        <w:r w:rsidR="003F0674" w:rsidDel="00680BC4">
          <w:rPr>
            <w:b w:val="0"/>
            <w:bCs w:val="0"/>
          </w:rPr>
          <w:fldChar w:fldCharType="begin"/>
        </w:r>
        <w:r w:rsidR="003F0674" w:rsidDel="00680BC4">
          <w:delInstrText xml:space="preserve"> SEQ Figure \* ARABIC </w:delInstrText>
        </w:r>
        <w:r w:rsidR="003F0674" w:rsidDel="00680BC4">
          <w:rPr>
            <w:b w:val="0"/>
            <w:bCs w:val="0"/>
          </w:rPr>
          <w:fldChar w:fldCharType="separate"/>
        </w:r>
        <w:r w:rsidDel="00680BC4">
          <w:rPr>
            <w:noProof/>
          </w:rPr>
          <w:delText>13</w:delText>
        </w:r>
        <w:r w:rsidR="003F0674" w:rsidDel="00680BC4">
          <w:rPr>
            <w:b w:val="0"/>
            <w:bCs w:val="0"/>
            <w:noProof/>
          </w:rPr>
          <w:fldChar w:fldCharType="end"/>
        </w:r>
        <w:bookmarkEnd w:id="1099"/>
        <w:r w:rsidDel="00680BC4">
          <w:delText>. Screen capture of user adding data in program</w:delText>
        </w:r>
      </w:del>
    </w:p>
    <w:p w14:paraId="01D8FF3E" w14:textId="658A2F43" w:rsidR="00100D41" w:rsidRPr="000527C0" w:rsidRDefault="00100D41" w:rsidP="00100D41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 of Contents</w:t>
      </w:r>
      <w:r w:rsidRPr="000527C0">
        <w:fldChar w:fldCharType="end"/>
      </w:r>
      <w:r w:rsidRPr="000527C0">
        <w:t>]</w:t>
      </w:r>
    </w:p>
    <w:p w14:paraId="1EF6BD89" w14:textId="05786E4E" w:rsidR="00765FE7" w:rsidRPr="00E67DD3" w:rsidRDefault="009215F7" w:rsidP="00765FE7">
      <w:pPr>
        <w:pStyle w:val="Heading4"/>
      </w:pPr>
      <w:bookmarkStart w:id="1101" w:name="_Ref110947213"/>
      <w:bookmarkStart w:id="1102" w:name="_Toc110958786"/>
      <w:ins w:id="1103" w:author="Bambi C" w:date="2022-08-09T13:15:00Z">
        <w:r>
          <w:t>Menu option 1: Show current data</w:t>
        </w:r>
      </w:ins>
      <w:bookmarkEnd w:id="1101"/>
      <w:bookmarkEnd w:id="1102"/>
      <w:del w:id="1104" w:author="Bambi C" w:date="2022-08-09T13:15:00Z">
        <w:r w:rsidR="00765FE7" w:rsidDel="00B75C0A">
          <w:delText>placeholder_COMPONENT03</w:delText>
        </w:r>
      </w:del>
    </w:p>
    <w:p w14:paraId="1FDBE1BA" w14:textId="73194B77" w:rsidR="002E4688" w:rsidRPr="009E33F3" w:rsidRDefault="00A308FE" w:rsidP="002E4688">
      <w:pPr>
        <w:rPr>
          <w:i/>
          <w:iCs w:val="0"/>
        </w:rPr>
      </w:pPr>
      <w:r w:rsidRPr="009E33F3">
        <w:rPr>
          <w:i/>
          <w:iCs w:val="0"/>
        </w:rPr>
        <w:t>Requirement 3:</w:t>
      </w:r>
      <w:r w:rsidR="00765FE7">
        <w:rPr>
          <w:i/>
          <w:iCs w:val="0"/>
        </w:rPr>
        <w:t xml:space="preserve"> </w:t>
      </w:r>
      <w:ins w:id="1105" w:author="Bambi C" w:date="2022-08-09T13:17:00Z">
        <w:r w:rsidR="00E52B4C">
          <w:rPr>
            <w:i/>
            <w:iCs w:val="0"/>
          </w:rPr>
          <w:t>Show the current items in the table</w:t>
        </w:r>
      </w:ins>
    </w:p>
    <w:p w14:paraId="28B4866A" w14:textId="710E1C6D" w:rsidR="003A2098" w:rsidRPr="006E3D49" w:rsidRDefault="00C2343E" w:rsidP="009E33F3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rFonts w:cstheme="minorHAnsi"/>
          <w:iCs w:val="0"/>
          <w:color w:val="000000" w:themeColor="text1"/>
          <w:rPrChange w:id="1106" w:author="Bambi C" w:date="2022-08-09T13:17:00Z">
            <w:rPr>
              <w:rFonts w:ascii="Consolas" w:hAnsi="Consolas" w:cs="Consolas"/>
              <w:iCs w:val="0"/>
              <w:color w:val="000000" w:themeColor="text1"/>
            </w:rPr>
          </w:rPrChange>
        </w:rPr>
      </w:pPr>
      <w:ins w:id="1107" w:author="Bambi C" w:date="2022-08-09T13:18:00Z">
        <w:r>
          <w:rPr>
            <w:rFonts w:cstheme="minorHAnsi"/>
            <w:iCs w:val="0"/>
            <w:color w:val="000000" w:themeColor="text1"/>
          </w:rPr>
          <w:lastRenderedPageBreak/>
          <w:t>Code for this requirement</w:t>
        </w:r>
      </w:ins>
      <w:ins w:id="1108" w:author="Bambi C" w:date="2022-08-09T13:17:00Z">
        <w:r w:rsidR="006E3D49" w:rsidRPr="006E3D49">
          <w:rPr>
            <w:rFonts w:cstheme="minorHAnsi"/>
            <w:iCs w:val="0"/>
            <w:color w:val="000000" w:themeColor="text1"/>
            <w:rPrChange w:id="1109" w:author="Bambi C" w:date="2022-08-09T13:17:00Z">
              <w:rPr>
                <w:rFonts w:ascii="Consolas" w:hAnsi="Consolas" w:cs="Consolas"/>
                <w:iCs w:val="0"/>
                <w:color w:val="000000" w:themeColor="text1"/>
              </w:rPr>
            </w:rPrChange>
          </w:rPr>
          <w:t xml:space="preserve"> </w:t>
        </w:r>
      </w:ins>
      <w:ins w:id="1110" w:author="Bambi C" w:date="2022-08-09T13:18:00Z">
        <w:r>
          <w:rPr>
            <w:rFonts w:cstheme="minorHAnsi"/>
            <w:iCs w:val="0"/>
            <w:color w:val="000000" w:themeColor="text1"/>
          </w:rPr>
          <w:t>is very similar</w:t>
        </w:r>
      </w:ins>
      <w:ins w:id="1111" w:author="Bambi C" w:date="2022-08-09T13:17:00Z">
        <w:r w:rsidR="006E3D49" w:rsidRPr="006E3D49">
          <w:rPr>
            <w:rFonts w:cstheme="minorHAnsi"/>
            <w:iCs w:val="0"/>
            <w:color w:val="000000" w:themeColor="text1"/>
            <w:rPrChange w:id="1112" w:author="Bambi C" w:date="2022-08-09T13:17:00Z">
              <w:rPr>
                <w:rFonts w:ascii="Consolas" w:hAnsi="Consolas" w:cs="Consolas"/>
                <w:iCs w:val="0"/>
                <w:color w:val="000000" w:themeColor="text1"/>
              </w:rPr>
            </w:rPrChange>
          </w:rPr>
          <w:t xml:space="preserve"> </w:t>
        </w:r>
      </w:ins>
      <w:ins w:id="1113" w:author="Bambi C" w:date="2022-08-09T13:18:00Z">
        <w:r>
          <w:rPr>
            <w:rFonts w:cstheme="minorHAnsi"/>
            <w:iCs w:val="0"/>
            <w:color w:val="000000" w:themeColor="text1"/>
          </w:rPr>
          <w:t xml:space="preserve">to </w:t>
        </w:r>
      </w:ins>
      <w:ins w:id="1114" w:author="Bambi C" w:date="2022-08-09T13:17:00Z">
        <w:r w:rsidR="006E3D49">
          <w:rPr>
            <w:rFonts w:cstheme="minorHAnsi"/>
            <w:iCs w:val="0"/>
            <w:color w:val="000000" w:themeColor="text1"/>
          </w:rPr>
          <w:t>Assignment04</w:t>
        </w:r>
      </w:ins>
      <w:ins w:id="1115" w:author="Bambi C" w:date="2022-08-09T13:18:00Z">
        <w:r w:rsidR="0083197F">
          <w:rPr>
            <w:rFonts w:cstheme="minorHAnsi"/>
            <w:iCs w:val="0"/>
            <w:color w:val="000000" w:themeColor="text1"/>
          </w:rPr>
          <w:t xml:space="preserve"> with the exception that the </w:t>
        </w:r>
        <w:r w:rsidR="0083197F" w:rsidRPr="005411C7">
          <w:rPr>
            <w:rFonts w:ascii="Consolas" w:hAnsi="Consolas" w:cs="Consolas"/>
            <w:iCs w:val="0"/>
            <w:color w:val="000000" w:themeColor="text1"/>
            <w:rPrChange w:id="1116" w:author="Bambi C" w:date="2022-08-09T13:20:00Z">
              <w:rPr>
                <w:rFonts w:cstheme="minorHAnsi"/>
                <w:iCs w:val="0"/>
                <w:color w:val="000000" w:themeColor="text1"/>
              </w:rPr>
            </w:rPrChange>
          </w:rPr>
          <w:t xml:space="preserve">for row in </w:t>
        </w:r>
        <w:proofErr w:type="spellStart"/>
        <w:r w:rsidR="0083197F" w:rsidRPr="005411C7">
          <w:rPr>
            <w:rFonts w:ascii="Consolas" w:hAnsi="Consolas" w:cs="Consolas"/>
            <w:iCs w:val="0"/>
            <w:color w:val="000000" w:themeColor="text1"/>
            <w:rPrChange w:id="1117" w:author="Bambi C" w:date="2022-08-09T13:20:00Z">
              <w:rPr>
                <w:rFonts w:cstheme="minorHAnsi"/>
                <w:iCs w:val="0"/>
                <w:color w:val="000000" w:themeColor="text1"/>
              </w:rPr>
            </w:rPrChange>
          </w:rPr>
          <w:t>lstTable</w:t>
        </w:r>
        <w:proofErr w:type="spellEnd"/>
        <w:r w:rsidR="0083197F">
          <w:rPr>
            <w:rFonts w:cstheme="minorHAnsi"/>
            <w:iCs w:val="0"/>
            <w:color w:val="000000" w:themeColor="text1"/>
          </w:rPr>
          <w:t xml:space="preserve"> loop</w:t>
        </w:r>
      </w:ins>
      <w:ins w:id="1118" w:author="Bambi C" w:date="2022-08-09T13:19:00Z">
        <w:r w:rsidR="000C78EE">
          <w:rPr>
            <w:rFonts w:cstheme="minorHAnsi"/>
            <w:iCs w:val="0"/>
            <w:color w:val="000000" w:themeColor="text1"/>
          </w:rPr>
          <w:t xml:space="preserve"> adds data from the </w:t>
        </w:r>
        <w:r w:rsidR="00400478">
          <w:rPr>
            <w:rFonts w:cstheme="minorHAnsi"/>
            <w:iCs w:val="0"/>
            <w:color w:val="000000" w:themeColor="text1"/>
          </w:rPr>
          <w:t xml:space="preserve">data file into a dictionary collection before </w:t>
        </w:r>
      </w:ins>
      <w:ins w:id="1119" w:author="Bambi C" w:date="2022-08-09T13:20:00Z">
        <w:r w:rsidR="00400478">
          <w:rPr>
            <w:rFonts w:cstheme="minorHAnsi"/>
            <w:iCs w:val="0"/>
            <w:color w:val="000000" w:themeColor="text1"/>
          </w:rPr>
          <w:t>adding the dictionary to list of dictionaries</w:t>
        </w:r>
        <w:r w:rsidR="005411C7">
          <w:rPr>
            <w:rFonts w:cstheme="minorHAnsi"/>
            <w:iCs w:val="0"/>
            <w:color w:val="000000" w:themeColor="text1"/>
          </w:rPr>
          <w:t xml:space="preserve">: </w:t>
        </w:r>
        <w:proofErr w:type="spellStart"/>
        <w:r w:rsidR="005411C7" w:rsidRPr="005411C7">
          <w:rPr>
            <w:rFonts w:ascii="Consolas" w:hAnsi="Consolas" w:cs="Consolas"/>
            <w:iCs w:val="0"/>
            <w:color w:val="000000" w:themeColor="text1"/>
            <w:rPrChange w:id="1120" w:author="Bambi C" w:date="2022-08-09T13:20:00Z">
              <w:rPr>
                <w:rFonts w:cstheme="minorHAnsi"/>
                <w:iCs w:val="0"/>
                <w:color w:val="000000" w:themeColor="text1"/>
              </w:rPr>
            </w:rPrChange>
          </w:rPr>
          <w:t>lstTable</w:t>
        </w:r>
        <w:proofErr w:type="spellEnd"/>
        <w:r w:rsidR="005411C7" w:rsidRPr="005411C7">
          <w:rPr>
            <w:rFonts w:cstheme="minorHAnsi"/>
            <w:iCs w:val="0"/>
            <w:color w:val="000000" w:themeColor="text1"/>
            <w:rPrChange w:id="1121" w:author="Bambi C" w:date="2022-08-09T13:20:00Z">
              <w:rPr>
                <w:rFonts w:ascii="Consolas" w:hAnsi="Consolas" w:cs="Consolas"/>
                <w:iCs w:val="0"/>
                <w:color w:val="000000" w:themeColor="text1"/>
              </w:rPr>
            </w:rPrChange>
          </w:rPr>
          <w:t xml:space="preserve"> (</w:t>
        </w:r>
      </w:ins>
      <w:ins w:id="1122" w:author="Bambi C" w:date="2022-08-09T13:21:00Z">
        <w:r w:rsidR="00302023">
          <w:rPr>
            <w:rFonts w:cstheme="minorHAnsi"/>
            <w:iCs w:val="0"/>
            <w:color w:val="000000" w:themeColor="text1"/>
          </w:rPr>
          <w:fldChar w:fldCharType="begin"/>
        </w:r>
        <w:r w:rsidR="00302023">
          <w:rPr>
            <w:rFonts w:cstheme="minorHAnsi"/>
            <w:iCs w:val="0"/>
            <w:color w:val="000000" w:themeColor="text1"/>
          </w:rPr>
          <w:instrText xml:space="preserve"> REF _Ref110943700 \h </w:instrText>
        </w:r>
      </w:ins>
      <w:r w:rsidR="00302023">
        <w:rPr>
          <w:rFonts w:cstheme="minorHAnsi"/>
          <w:iCs w:val="0"/>
          <w:color w:val="000000" w:themeColor="text1"/>
        </w:rPr>
      </w:r>
      <w:r w:rsidR="00302023">
        <w:rPr>
          <w:rFonts w:cstheme="minorHAnsi"/>
          <w:iCs w:val="0"/>
          <w:color w:val="000000" w:themeColor="text1"/>
        </w:rPr>
        <w:fldChar w:fldCharType="separate"/>
      </w:r>
      <w:ins w:id="1123" w:author="Bambi C" w:date="2022-08-09T13:21:00Z">
        <w:r w:rsidR="00302023">
          <w:t xml:space="preserve">Figure </w:t>
        </w:r>
        <w:r w:rsidR="00302023">
          <w:rPr>
            <w:noProof/>
          </w:rPr>
          <w:t>12</w:t>
        </w:r>
        <w:r w:rsidR="00302023">
          <w:rPr>
            <w:rFonts w:cstheme="minorHAnsi"/>
            <w:iCs w:val="0"/>
            <w:color w:val="000000" w:themeColor="text1"/>
          </w:rPr>
          <w:fldChar w:fldCharType="end"/>
        </w:r>
      </w:ins>
      <w:ins w:id="1124" w:author="Bambi C" w:date="2022-08-09T13:20:00Z">
        <w:r w:rsidR="005411C7" w:rsidRPr="005411C7">
          <w:rPr>
            <w:rFonts w:cstheme="minorHAnsi"/>
            <w:iCs w:val="0"/>
            <w:color w:val="000000" w:themeColor="text1"/>
            <w:rPrChange w:id="1125" w:author="Bambi C" w:date="2022-08-09T13:20:00Z">
              <w:rPr>
                <w:rFonts w:ascii="Consolas" w:hAnsi="Consolas" w:cs="Consolas"/>
                <w:iCs w:val="0"/>
                <w:color w:val="000000" w:themeColor="text1"/>
              </w:rPr>
            </w:rPrChange>
          </w:rPr>
          <w:t>)</w:t>
        </w:r>
        <w:r w:rsidR="00400478">
          <w:rPr>
            <w:rFonts w:cstheme="minorHAnsi"/>
            <w:iCs w:val="0"/>
            <w:color w:val="000000" w:themeColor="text1"/>
          </w:rPr>
          <w:t>.</w:t>
        </w:r>
      </w:ins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677185" w:rsidRPr="00BB3E5B" w14:paraId="3C7BBC8B" w14:textId="77777777" w:rsidTr="00516D25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49FD66EB" w14:textId="1AA2255A" w:rsidR="004662B4" w:rsidRPr="004662B4" w:rsidRDefault="004662B4" w:rsidP="004662B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126" w:author="Bambi C" w:date="2022-08-09T13:22:00Z"/>
                <w:rFonts w:ascii="Consolas" w:hAnsi="Consolas" w:cs="Consolas"/>
                <w:iCs w:val="0"/>
                <w:color w:val="000000" w:themeColor="text1"/>
              </w:rPr>
            </w:pPr>
            <w:ins w:id="1127" w:author="Bambi C" w:date="2022-08-09T13:22:00Z">
              <w:r w:rsidRPr="004662B4">
                <w:rPr>
                  <w:rFonts w:ascii="Consolas" w:hAnsi="Consolas" w:cs="Consolas"/>
                  <w:iCs w:val="0"/>
                  <w:color w:val="000000" w:themeColor="text1"/>
                </w:rPr>
                <w:t># Step 3 - Show the current items in the table</w:t>
              </w:r>
            </w:ins>
          </w:p>
          <w:p w14:paraId="1962249C" w14:textId="16F395B6" w:rsidR="004662B4" w:rsidRPr="004662B4" w:rsidRDefault="004662B4" w:rsidP="004662B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128" w:author="Bambi C" w:date="2022-08-09T13:22:00Z"/>
                <w:rFonts w:ascii="Consolas" w:hAnsi="Consolas" w:cs="Consolas"/>
                <w:iCs w:val="0"/>
                <w:color w:val="000000" w:themeColor="text1"/>
              </w:rPr>
            </w:pPr>
            <w:ins w:id="1129" w:author="Bambi C" w:date="2022-08-09T13:22:00Z">
              <w:r w:rsidRPr="004662B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if </w:t>
              </w:r>
              <w:proofErr w:type="spellStart"/>
              <w:r w:rsidRPr="004662B4">
                <w:rPr>
                  <w:rFonts w:ascii="Consolas" w:hAnsi="Consolas" w:cs="Consolas"/>
                  <w:iCs w:val="0"/>
                  <w:color w:val="000000" w:themeColor="text1"/>
                </w:rPr>
                <w:t>strChoice.strip</w:t>
              </w:r>
              <w:proofErr w:type="spellEnd"/>
              <w:r w:rsidRPr="004662B4">
                <w:rPr>
                  <w:rFonts w:ascii="Consolas" w:hAnsi="Consolas" w:cs="Consolas"/>
                  <w:iCs w:val="0"/>
                  <w:color w:val="000000" w:themeColor="text1"/>
                </w:rPr>
                <w:t>() == '1':</w:t>
              </w:r>
            </w:ins>
          </w:p>
          <w:p w14:paraId="652322FA" w14:textId="77777777" w:rsidR="004662B4" w:rsidRPr="004662B4" w:rsidRDefault="004662B4" w:rsidP="004662B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130" w:author="Bambi C" w:date="2022-08-09T13:22:00Z"/>
                <w:rFonts w:ascii="Consolas" w:hAnsi="Consolas" w:cs="Consolas"/>
                <w:iCs w:val="0"/>
                <w:color w:val="000000" w:themeColor="text1"/>
              </w:rPr>
            </w:pPr>
          </w:p>
          <w:p w14:paraId="1001B467" w14:textId="5B32C57C" w:rsidR="004662B4" w:rsidRPr="004662B4" w:rsidRDefault="001354F7" w:rsidP="004662B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131" w:author="Bambi C" w:date="2022-08-09T13:22:00Z"/>
                <w:rFonts w:ascii="Consolas" w:hAnsi="Consolas" w:cs="Consolas"/>
                <w:iCs w:val="0"/>
                <w:color w:val="000000" w:themeColor="text1"/>
              </w:rPr>
            </w:pPr>
            <w:ins w:id="1132" w:author="Bambi C" w:date="2022-08-09T13:23:00Z">
              <w:r w:rsidRPr="004662B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</w:ins>
            <w:ins w:id="1133" w:author="Bambi C" w:date="2022-08-09T13:22:00Z"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if </w:t>
              </w:r>
              <w:proofErr w:type="spellStart"/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>len</w:t>
              </w:r>
              <w:proofErr w:type="spellEnd"/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>(</w:t>
              </w:r>
              <w:proofErr w:type="spellStart"/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>lstTable</w:t>
              </w:r>
              <w:proofErr w:type="spellEnd"/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>) &gt; 0:</w:t>
              </w:r>
            </w:ins>
          </w:p>
          <w:p w14:paraId="2C729641" w14:textId="77777777" w:rsidR="004662B4" w:rsidRPr="004662B4" w:rsidRDefault="004662B4" w:rsidP="004662B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134" w:author="Bambi C" w:date="2022-08-09T13:22:00Z"/>
                <w:rFonts w:ascii="Consolas" w:hAnsi="Consolas" w:cs="Consolas"/>
                <w:iCs w:val="0"/>
                <w:color w:val="000000" w:themeColor="text1"/>
              </w:rPr>
            </w:pPr>
          </w:p>
          <w:p w14:paraId="42FB165A" w14:textId="7E8690C8" w:rsidR="004662B4" w:rsidRPr="004662B4" w:rsidRDefault="001354F7" w:rsidP="004662B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135" w:author="Bambi C" w:date="2022-08-09T13:22:00Z"/>
                <w:rFonts w:ascii="Consolas" w:hAnsi="Consolas" w:cs="Consolas"/>
                <w:iCs w:val="0"/>
                <w:color w:val="000000" w:themeColor="text1"/>
              </w:rPr>
            </w:pPr>
            <w:ins w:id="1136" w:author="Bambi C" w:date="2022-08-09T13:23:00Z">
              <w:r w:rsidRPr="004662B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</w:ins>
            <w:proofErr w:type="gramStart"/>
            <w:ins w:id="1137" w:author="Bambi C" w:date="2022-08-09T13:22:00Z"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>"\n\</w:t>
              </w:r>
              <w:proofErr w:type="spellStart"/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>tDisplaying</w:t>
              </w:r>
              <w:proofErr w:type="spellEnd"/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current data.")  # Display tasks</w:t>
              </w:r>
            </w:ins>
          </w:p>
          <w:p w14:paraId="35955343" w14:textId="77777777" w:rsidR="004662B4" w:rsidRPr="004662B4" w:rsidRDefault="004662B4" w:rsidP="004662B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138" w:author="Bambi C" w:date="2022-08-09T13:22:00Z"/>
                <w:rFonts w:ascii="Consolas" w:hAnsi="Consolas" w:cs="Consolas"/>
                <w:iCs w:val="0"/>
                <w:color w:val="000000" w:themeColor="text1"/>
              </w:rPr>
            </w:pPr>
          </w:p>
          <w:p w14:paraId="3CA7FFA4" w14:textId="6276A445" w:rsidR="004662B4" w:rsidRPr="004662B4" w:rsidRDefault="001354F7" w:rsidP="004662B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139" w:author="Bambi C" w:date="2022-08-09T13:22:00Z"/>
                <w:rFonts w:ascii="Consolas" w:hAnsi="Consolas" w:cs="Consolas"/>
                <w:iCs w:val="0"/>
                <w:color w:val="000000" w:themeColor="text1"/>
              </w:rPr>
            </w:pPr>
            <w:ins w:id="1140" w:author="Bambi C" w:date="2022-08-09T13:24:00Z">
              <w:r w:rsidRPr="004662B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</w:ins>
            <w:proofErr w:type="gramStart"/>
            <w:ins w:id="1141" w:author="Bambi C" w:date="2022-08-09T13:22:00Z"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>"\n\t" + "-" * 40)</w:t>
              </w:r>
            </w:ins>
          </w:p>
          <w:p w14:paraId="1407094D" w14:textId="3EFBE6DA" w:rsidR="004662B4" w:rsidRPr="004662B4" w:rsidRDefault="001354F7" w:rsidP="004662B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142" w:author="Bambi C" w:date="2022-08-09T13:22:00Z"/>
                <w:rFonts w:ascii="Consolas" w:hAnsi="Consolas" w:cs="Consolas"/>
                <w:iCs w:val="0"/>
                <w:color w:val="000000" w:themeColor="text1"/>
              </w:rPr>
            </w:pPr>
            <w:ins w:id="1143" w:author="Bambi C" w:date="2022-08-09T13:24:00Z">
              <w:r w:rsidRPr="004662B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</w:ins>
            <w:proofErr w:type="gramStart"/>
            <w:ins w:id="1144" w:author="Bambi C" w:date="2022-08-09T13:22:00Z"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>"\</w:t>
              </w:r>
              <w:proofErr w:type="spellStart"/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>tTask</w:t>
              </w:r>
              <w:proofErr w:type="spellEnd"/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| Priority")</w:t>
              </w:r>
            </w:ins>
          </w:p>
          <w:p w14:paraId="6CFC96D4" w14:textId="0D95468D" w:rsidR="004662B4" w:rsidRPr="004662B4" w:rsidRDefault="001354F7" w:rsidP="004662B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145" w:author="Bambi C" w:date="2022-08-09T13:22:00Z"/>
                <w:rFonts w:ascii="Consolas" w:hAnsi="Consolas" w:cs="Consolas"/>
                <w:iCs w:val="0"/>
                <w:color w:val="000000" w:themeColor="text1"/>
              </w:rPr>
            </w:pPr>
            <w:ins w:id="1146" w:author="Bambi C" w:date="2022-08-09T13:24:00Z">
              <w:r w:rsidRPr="004662B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</w:ins>
            <w:proofErr w:type="gramStart"/>
            <w:ins w:id="1147" w:author="Bambi C" w:date="2022-08-09T13:22:00Z"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>"\t" + "-" * 40)</w:t>
              </w:r>
            </w:ins>
          </w:p>
          <w:p w14:paraId="31332446" w14:textId="77777777" w:rsidR="004662B4" w:rsidRPr="004662B4" w:rsidRDefault="004662B4" w:rsidP="004662B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148" w:author="Bambi C" w:date="2022-08-09T13:22:00Z"/>
                <w:rFonts w:ascii="Consolas" w:hAnsi="Consolas" w:cs="Consolas"/>
                <w:iCs w:val="0"/>
                <w:color w:val="000000" w:themeColor="text1"/>
              </w:rPr>
            </w:pPr>
          </w:p>
          <w:p w14:paraId="12036295" w14:textId="5DCC06BA" w:rsidR="004662B4" w:rsidRPr="004662B4" w:rsidRDefault="00516D25" w:rsidP="004662B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149" w:author="Bambi C" w:date="2022-08-09T13:22:00Z"/>
                <w:rFonts w:ascii="Consolas" w:hAnsi="Consolas" w:cs="Consolas"/>
                <w:iCs w:val="0"/>
                <w:color w:val="000000" w:themeColor="text1"/>
              </w:rPr>
            </w:pPr>
            <w:ins w:id="1150" w:author="Bambi C" w:date="2022-08-09T13:24:00Z">
              <w:r w:rsidRPr="004662B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</w:ins>
            <w:ins w:id="1151" w:author="Bambi C" w:date="2022-08-09T13:22:00Z"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for row in </w:t>
              </w:r>
              <w:proofErr w:type="spellStart"/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>lstTable</w:t>
              </w:r>
              <w:proofErr w:type="spellEnd"/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>:</w:t>
              </w:r>
            </w:ins>
          </w:p>
          <w:p w14:paraId="26E996BE" w14:textId="1CE28EE8" w:rsidR="004662B4" w:rsidRPr="004662B4" w:rsidRDefault="00516D25" w:rsidP="004662B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152" w:author="Bambi C" w:date="2022-08-09T13:22:00Z"/>
                <w:rFonts w:ascii="Consolas" w:hAnsi="Consolas" w:cs="Consolas"/>
                <w:iCs w:val="0"/>
                <w:color w:val="000000" w:themeColor="text1"/>
              </w:rPr>
            </w:pPr>
            <w:ins w:id="1153" w:author="Bambi C" w:date="2022-08-09T13:24:00Z">
              <w:r w:rsidRPr="004662B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</w:ins>
            <w:proofErr w:type="gramStart"/>
            <w:ins w:id="1154" w:author="Bambi C" w:date="2022-08-09T13:22:00Z"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"\t" + row["Task"], row["Priority"], </w:t>
              </w:r>
              <w:proofErr w:type="spellStart"/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>sep</w:t>
              </w:r>
              <w:proofErr w:type="spellEnd"/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>=" | ")</w:t>
              </w:r>
            </w:ins>
          </w:p>
          <w:p w14:paraId="6A48BBBB" w14:textId="77777777" w:rsidR="004662B4" w:rsidRPr="004662B4" w:rsidRDefault="004662B4" w:rsidP="004662B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155" w:author="Bambi C" w:date="2022-08-09T13:22:00Z"/>
                <w:rFonts w:ascii="Consolas" w:hAnsi="Consolas" w:cs="Consolas"/>
                <w:iCs w:val="0"/>
                <w:color w:val="000000" w:themeColor="text1"/>
              </w:rPr>
            </w:pPr>
          </w:p>
          <w:p w14:paraId="0356E46E" w14:textId="7E41F84C" w:rsidR="004662B4" w:rsidRPr="004662B4" w:rsidRDefault="00516D25" w:rsidP="004662B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156" w:author="Bambi C" w:date="2022-08-09T13:22:00Z"/>
                <w:rFonts w:ascii="Consolas" w:hAnsi="Consolas" w:cs="Consolas"/>
                <w:iCs w:val="0"/>
                <w:color w:val="000000" w:themeColor="text1"/>
              </w:rPr>
            </w:pPr>
            <w:ins w:id="1157" w:author="Bambi C" w:date="2022-08-09T13:24:00Z">
              <w:r w:rsidRPr="004662B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</w:ins>
            <w:proofErr w:type="gramStart"/>
            <w:ins w:id="1158" w:author="Bambi C" w:date="2022-08-09T13:22:00Z"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>"\n\t/end of data")</w:t>
              </w:r>
            </w:ins>
          </w:p>
          <w:p w14:paraId="37860E3A" w14:textId="77777777" w:rsidR="004662B4" w:rsidRPr="004662B4" w:rsidRDefault="004662B4" w:rsidP="004662B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159" w:author="Bambi C" w:date="2022-08-09T13:22:00Z"/>
                <w:rFonts w:ascii="Consolas" w:hAnsi="Consolas" w:cs="Consolas"/>
                <w:iCs w:val="0"/>
                <w:color w:val="000000" w:themeColor="text1"/>
              </w:rPr>
            </w:pPr>
          </w:p>
          <w:p w14:paraId="2CDC9EBD" w14:textId="51B274C7" w:rsidR="004662B4" w:rsidRPr="004662B4" w:rsidRDefault="00516D25" w:rsidP="004662B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160" w:author="Bambi C" w:date="2022-08-09T13:22:00Z"/>
                <w:rFonts w:ascii="Consolas" w:hAnsi="Consolas" w:cs="Consolas"/>
                <w:iCs w:val="0"/>
                <w:color w:val="000000" w:themeColor="text1"/>
              </w:rPr>
            </w:pPr>
            <w:ins w:id="1161" w:author="Bambi C" w:date="2022-08-09T13:24:00Z">
              <w:r w:rsidRPr="004662B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</w:ins>
            <w:ins w:id="1162" w:author="Bambi C" w:date="2022-08-09T13:22:00Z"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>else:  # Alert user if there is no data collected</w:t>
              </w:r>
            </w:ins>
          </w:p>
          <w:p w14:paraId="26C28012" w14:textId="2E837907" w:rsidR="004662B4" w:rsidRPr="004662B4" w:rsidRDefault="00516D25" w:rsidP="004662B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163" w:author="Bambi C" w:date="2022-08-09T13:22:00Z"/>
                <w:rFonts w:ascii="Consolas" w:hAnsi="Consolas" w:cs="Consolas"/>
                <w:iCs w:val="0"/>
                <w:color w:val="000000" w:themeColor="text1"/>
              </w:rPr>
            </w:pPr>
            <w:ins w:id="1164" w:author="Bambi C" w:date="2022-08-09T13:24:00Z">
              <w:r w:rsidRPr="004662B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</w:ins>
            <w:proofErr w:type="gramStart"/>
            <w:ins w:id="1165" w:author="Bambi C" w:date="2022-08-09T13:22:00Z"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>"\n\</w:t>
              </w:r>
              <w:proofErr w:type="spellStart"/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>tNo</w:t>
              </w:r>
              <w:proofErr w:type="spellEnd"/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data found.")</w:t>
              </w:r>
            </w:ins>
          </w:p>
          <w:p w14:paraId="0EB7E9FD" w14:textId="77777777" w:rsidR="004662B4" w:rsidRPr="004662B4" w:rsidRDefault="004662B4" w:rsidP="004662B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166" w:author="Bambi C" w:date="2022-08-09T13:22:00Z"/>
                <w:rFonts w:ascii="Consolas" w:hAnsi="Consolas" w:cs="Consolas"/>
                <w:iCs w:val="0"/>
                <w:color w:val="000000" w:themeColor="text1"/>
              </w:rPr>
            </w:pPr>
          </w:p>
          <w:p w14:paraId="5A8BB3C0" w14:textId="5D07D2A3" w:rsidR="00677185" w:rsidRPr="00BB3E5B" w:rsidRDefault="00516D25" w:rsidP="004662B4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ins w:id="1167" w:author="Bambi C" w:date="2022-08-09T13:24:00Z">
              <w:r w:rsidRPr="004662B4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</w:ins>
            <w:ins w:id="1168" w:author="Bambi C" w:date="2022-08-09T13:22:00Z">
              <w:r w:rsidR="004662B4" w:rsidRPr="004662B4">
                <w:rPr>
                  <w:rFonts w:ascii="Consolas" w:hAnsi="Consolas" w:cs="Consolas"/>
                  <w:iCs w:val="0"/>
                  <w:color w:val="000000" w:themeColor="text1"/>
                </w:rPr>
                <w:t>continue</w:t>
              </w:r>
            </w:ins>
          </w:p>
        </w:tc>
      </w:tr>
    </w:tbl>
    <w:p w14:paraId="1F722DCA" w14:textId="324C6E40" w:rsidR="00677185" w:rsidRDefault="002F6AA6" w:rsidP="009E33F3">
      <w:pPr>
        <w:pStyle w:val="Caption"/>
      </w:pPr>
      <w:bookmarkStart w:id="1169" w:name="_Ref110943700"/>
      <w:bookmarkStart w:id="1170" w:name="_Ref110358770"/>
      <w:r>
        <w:t xml:space="preserve">Figure </w:t>
      </w:r>
      <w:fldSimple w:instr=" SEQ Figure \* ARABIC ">
        <w:ins w:id="1171" w:author="Bambi C" w:date="2022-08-09T13:21:00Z">
          <w:r w:rsidR="005411C7">
            <w:rPr>
              <w:noProof/>
            </w:rPr>
            <w:t>12</w:t>
          </w:r>
        </w:ins>
        <w:del w:id="1172" w:author="Bambi C" w:date="2022-08-09T13:21:00Z">
          <w:r w:rsidDel="005411C7">
            <w:rPr>
              <w:noProof/>
            </w:rPr>
            <w:delText>14</w:delText>
          </w:r>
        </w:del>
      </w:fldSimple>
      <w:bookmarkEnd w:id="1169"/>
      <w:r>
        <w:t>. Source code to display list table contents to user</w:t>
      </w:r>
      <w:bookmarkEnd w:id="1170"/>
    </w:p>
    <w:p w14:paraId="4AE7F5D5" w14:textId="34C9B169" w:rsidR="00EE1A33" w:rsidRDefault="002464C0" w:rsidP="00EF7EC6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1173" w:author="Bambi C" w:date="2022-08-09T13:29:00Z"/>
        </w:rPr>
      </w:pPr>
      <w:ins w:id="1174" w:author="Bambi C" w:date="2022-08-09T13:26:00Z">
        <w:r>
          <w:lastRenderedPageBreak/>
          <w:t xml:space="preserve">After the about statement runs, the user is returned to the Menu via </w:t>
        </w:r>
        <w:r w:rsidRPr="005A4820">
          <w:rPr>
            <w:rFonts w:ascii="Consolas" w:hAnsi="Consolas" w:cs="Consolas"/>
            <w:rPrChange w:id="1175" w:author="Bambi C" w:date="2022-08-09T13:27:00Z">
              <w:rPr/>
            </w:rPrChange>
          </w:rPr>
          <w:t>continue</w:t>
        </w:r>
        <w:r>
          <w:t xml:space="preserve"> statement</w:t>
        </w:r>
      </w:ins>
      <w:ins w:id="1176" w:author="Bambi C" w:date="2022-08-09T13:29:00Z">
        <w:r w:rsidR="003506F5">
          <w:t xml:space="preserve"> (</w:t>
        </w:r>
      </w:ins>
      <w:ins w:id="1177" w:author="Bambi C" w:date="2022-08-09T13:30:00Z">
        <w:r w:rsidR="001E328C">
          <w:fldChar w:fldCharType="begin"/>
        </w:r>
        <w:r w:rsidR="001E328C">
          <w:instrText xml:space="preserve"> REF _Ref110359710 \h </w:instrText>
        </w:r>
      </w:ins>
      <w:r w:rsidR="001E328C">
        <w:fldChar w:fldCharType="separate"/>
      </w:r>
      <w:ins w:id="1178" w:author="Bambi C" w:date="2022-08-09T13:30:00Z">
        <w:r w:rsidR="001E328C">
          <w:t xml:space="preserve">Figure </w:t>
        </w:r>
        <w:r w:rsidR="001E328C">
          <w:rPr>
            <w:noProof/>
          </w:rPr>
          <w:t>13</w:t>
        </w:r>
        <w:r w:rsidR="001E328C">
          <w:fldChar w:fldCharType="end"/>
        </w:r>
      </w:ins>
      <w:ins w:id="1179" w:author="Bambi C" w:date="2022-08-09T13:29:00Z">
        <w:r w:rsidR="003506F5">
          <w:t>)</w:t>
        </w:r>
      </w:ins>
      <w:ins w:id="1180" w:author="Bambi C" w:date="2022-08-09T13:27:00Z">
        <w:r w:rsidR="005A4820">
          <w:t xml:space="preserve">. I added additional </w:t>
        </w:r>
        <w:r w:rsidR="00EF7EC6">
          <w:t xml:space="preserve">text to notify the user when the list of data ends: </w:t>
        </w:r>
      </w:ins>
      <w:proofErr w:type="gramStart"/>
      <w:ins w:id="1181" w:author="Bambi C" w:date="2022-08-09T13:28:00Z">
        <w:r w:rsidR="00EF7EC6" w:rsidRPr="004662B4">
          <w:rPr>
            <w:rFonts w:ascii="Consolas" w:hAnsi="Consolas" w:cs="Consolas"/>
            <w:iCs w:val="0"/>
            <w:color w:val="000000" w:themeColor="text1"/>
          </w:rPr>
          <w:t>print(</w:t>
        </w:r>
        <w:proofErr w:type="gramEnd"/>
        <w:r w:rsidR="00EF7EC6" w:rsidRPr="004662B4">
          <w:rPr>
            <w:rFonts w:ascii="Consolas" w:hAnsi="Consolas" w:cs="Consolas"/>
            <w:iCs w:val="0"/>
            <w:color w:val="000000" w:themeColor="text1"/>
          </w:rPr>
          <w:t>"\n\t/end of data")</w:t>
        </w:r>
      </w:ins>
      <w:ins w:id="1182" w:author="Bambi C" w:date="2022-08-09T13:27:00Z">
        <w:r w:rsidR="00EF7EC6">
          <w:t>.</w:t>
        </w:r>
      </w:ins>
      <w:ins w:id="1183" w:author="Bambi C" w:date="2022-08-09T13:30:00Z">
        <w:r w:rsidR="001E328C">
          <w:t xml:space="preserve"> </w:t>
        </w:r>
        <w:r w:rsidR="00D748D0">
          <w:t xml:space="preserve">Unlike Assignment04, I </w:t>
        </w:r>
      </w:ins>
      <w:ins w:id="1184" w:author="Bambi C" w:date="2022-08-09T13:31:00Z">
        <w:r w:rsidR="00D748D0">
          <w:t xml:space="preserve">am prohibited from </w:t>
        </w:r>
        <w:r w:rsidR="008933CF">
          <w:t xml:space="preserve">defining a custom reference for this function, however, this function would be a good example </w:t>
        </w:r>
        <w:r w:rsidR="00542CAC">
          <w:t>as it is reused severa</w:t>
        </w:r>
      </w:ins>
      <w:ins w:id="1185" w:author="Bambi C" w:date="2022-08-09T13:32:00Z">
        <w:r w:rsidR="00542CAC">
          <w:t xml:space="preserve">l times </w:t>
        </w:r>
      </w:ins>
      <w:ins w:id="1186" w:author="Bambi C" w:date="2022-08-09T13:34:00Z">
        <w:r w:rsidR="00945226">
          <w:t>throughout</w:t>
        </w:r>
      </w:ins>
      <w:ins w:id="1187" w:author="Bambi C" w:date="2022-08-09T13:32:00Z">
        <w:r w:rsidR="00542CAC">
          <w:t xml:space="preserve"> the program (</w:t>
        </w:r>
      </w:ins>
      <w:ins w:id="1188" w:author="Bambi C" w:date="2022-08-09T13:34:00Z">
        <w:r w:rsidR="00945226">
          <w:t>i</w:t>
        </w:r>
      </w:ins>
      <w:ins w:id="1189" w:author="Bambi C" w:date="2022-08-09T13:32:00Z">
        <w:r w:rsidR="00542CAC">
          <w:t>.</w:t>
        </w:r>
      </w:ins>
      <w:ins w:id="1190" w:author="Bambi C" w:date="2022-08-09T13:34:00Z">
        <w:r w:rsidR="00945226">
          <w:t>e</w:t>
        </w:r>
      </w:ins>
      <w:ins w:id="1191" w:author="Bambi C" w:date="2022-08-09T13:32:00Z">
        <w:r w:rsidR="00542CAC">
          <w:t>., option 3</w:t>
        </w:r>
        <w:r w:rsidR="00460813">
          <w:t xml:space="preserve"> and option 5</w:t>
        </w:r>
        <w:r w:rsidR="00B94B49">
          <w:t>).</w:t>
        </w:r>
      </w:ins>
    </w:p>
    <w:p w14:paraId="14FCC186" w14:textId="77777777" w:rsidR="003506F5" w:rsidRPr="00EF7EC6" w:rsidRDefault="003506F5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right="10"/>
        <w:rPr>
          <w:rFonts w:ascii="Consolas" w:hAnsi="Consolas" w:cs="Consolas"/>
          <w:iCs w:val="0"/>
          <w:color w:val="000000" w:themeColor="text1"/>
          <w:rPrChange w:id="1192" w:author="Bambi C" w:date="2022-08-09T13:28:00Z">
            <w:rPr/>
          </w:rPrChange>
        </w:rPr>
        <w:pPrChange w:id="1193" w:author="Bambi C" w:date="2022-08-09T13:28:00Z">
          <w:pPr/>
        </w:pPrChange>
      </w:pPr>
    </w:p>
    <w:p w14:paraId="44CF606B" w14:textId="59409D45" w:rsidR="001124E4" w:rsidRDefault="00D4382D" w:rsidP="009E33F3">
      <w:pPr>
        <w:keepNext/>
      </w:pPr>
      <w:ins w:id="1194" w:author="Bambi C" w:date="2022-08-09T13:28:00Z">
        <w:r w:rsidRPr="00D4382D">
          <w:rPr>
            <w:noProof/>
          </w:rPr>
          <w:drawing>
            <wp:inline distT="0" distB="0" distL="0" distR="0" wp14:anchorId="1EDE52C9" wp14:editId="441C4722">
              <wp:extent cx="5486400" cy="4535424"/>
              <wp:effectExtent l="0" t="0" r="0" b="0"/>
              <wp:docPr id="7" name="Picture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453542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1195" w:author="Bambi C" w:date="2022-08-09T13:28:00Z">
        <w:r w:rsidR="0064586C" w:rsidRPr="0064586C" w:rsidDel="00EF7EC6">
          <w:rPr>
            <w:noProof/>
          </w:rPr>
          <w:delText xml:space="preserve"> </w:delText>
        </w:r>
      </w:del>
    </w:p>
    <w:p w14:paraId="179BE3A6" w14:textId="1DF100EF" w:rsidR="00F32BB6" w:rsidRDefault="001124E4" w:rsidP="009E33F3">
      <w:pPr>
        <w:pStyle w:val="Caption"/>
      </w:pPr>
      <w:bookmarkStart w:id="1196" w:name="_Ref110359710"/>
      <w:r>
        <w:t xml:space="preserve">Figure </w:t>
      </w:r>
      <w:fldSimple w:instr=" SEQ Figure \* ARABIC ">
        <w:ins w:id="1197" w:author="Bambi C" w:date="2022-08-09T13:29:00Z">
          <w:r w:rsidR="003506F5">
            <w:rPr>
              <w:noProof/>
            </w:rPr>
            <w:t>13</w:t>
          </w:r>
        </w:ins>
        <w:del w:id="1198" w:author="Bambi C" w:date="2022-08-09T13:29:00Z">
          <w:r w:rsidDel="003506F5">
            <w:rPr>
              <w:noProof/>
            </w:rPr>
            <w:delText>15</w:delText>
          </w:r>
        </w:del>
      </w:fldSimple>
      <w:bookmarkEnd w:id="1196"/>
      <w:r>
        <w:t>. Screen capture of list table</w:t>
      </w:r>
      <w:r w:rsidR="00A83A5A">
        <w:t xml:space="preserve"> </w:t>
      </w:r>
      <w:r>
        <w:t>displayed to user</w:t>
      </w:r>
    </w:p>
    <w:p w14:paraId="781648F0" w14:textId="7B688FAC" w:rsidR="00F32BB6" w:rsidDel="000F38C0" w:rsidRDefault="0090114D" w:rsidP="009E33F3">
      <w:pPr>
        <w:keepNext/>
        <w:rPr>
          <w:del w:id="1199" w:author="Bambi C" w:date="2022-08-09T13:33:00Z"/>
          <w:rFonts w:cstheme="minorHAnsi"/>
          <w:iCs w:val="0"/>
          <w:color w:val="000000" w:themeColor="text1"/>
        </w:rPr>
      </w:pPr>
      <w:ins w:id="1200" w:author="Bambi C" w:date="2022-08-09T13:33:00Z">
        <w:r>
          <w:t xml:space="preserve">Similar to </w:t>
        </w:r>
      </w:ins>
      <w:ins w:id="1201" w:author="Bambi C" w:date="2022-08-09T13:37:00Z">
        <w:r w:rsidR="0085688D">
          <w:t>other functions</w:t>
        </w:r>
      </w:ins>
      <w:ins w:id="1202" w:author="Bambi C" w:date="2022-08-09T13:33:00Z">
        <w:r>
          <w:t xml:space="preserve"> in this program, what is displayed to the user </w:t>
        </w:r>
      </w:ins>
      <w:ins w:id="1203" w:author="Bambi C" w:date="2022-08-09T13:38:00Z">
        <w:r w:rsidR="0085688D">
          <w:t>is conditional</w:t>
        </w:r>
      </w:ins>
      <w:ins w:id="1204" w:author="Bambi C" w:date="2022-08-09T13:33:00Z">
        <w:r>
          <w:t xml:space="preserve"> </w:t>
        </w:r>
      </w:ins>
      <w:ins w:id="1205" w:author="Bambi C" w:date="2022-08-09T13:38:00Z">
        <w:r w:rsidR="0085688D">
          <w:t>on</w:t>
        </w:r>
      </w:ins>
      <w:ins w:id="1206" w:author="Bambi C" w:date="2022-08-09T13:33:00Z">
        <w:r>
          <w:t xml:space="preserve"> whether there is </w:t>
        </w:r>
      </w:ins>
      <w:ins w:id="1207" w:author="Bambi C" w:date="2022-08-09T13:34:00Z">
        <w:r>
          <w:t xml:space="preserve">data in </w:t>
        </w:r>
        <w:proofErr w:type="spellStart"/>
        <w:r w:rsidR="00A33978" w:rsidRPr="00C60E2A">
          <w:rPr>
            <w:rFonts w:ascii="Consolas" w:hAnsi="Consolas" w:cs="Consolas"/>
            <w:iCs w:val="0"/>
            <w:color w:val="000000" w:themeColor="text1"/>
          </w:rPr>
          <w:t>lstTable</w:t>
        </w:r>
        <w:proofErr w:type="spellEnd"/>
        <w:r w:rsidR="00A33978">
          <w:t xml:space="preserve">. If there is no data in </w:t>
        </w:r>
      </w:ins>
      <w:proofErr w:type="spellStart"/>
      <w:ins w:id="1208" w:author="Bambi C" w:date="2022-08-09T13:35:00Z">
        <w:r w:rsidR="00A33978" w:rsidRPr="00C60E2A">
          <w:rPr>
            <w:rFonts w:ascii="Consolas" w:hAnsi="Consolas" w:cs="Consolas"/>
            <w:iCs w:val="0"/>
            <w:color w:val="000000" w:themeColor="text1"/>
          </w:rPr>
          <w:t>lstTable</w:t>
        </w:r>
        <w:proofErr w:type="spellEnd"/>
        <w:r w:rsidR="00A33978" w:rsidRPr="00A33978">
          <w:rPr>
            <w:rFonts w:cstheme="minorHAnsi"/>
            <w:iCs w:val="0"/>
            <w:color w:val="000000" w:themeColor="text1"/>
            <w:rPrChange w:id="1209" w:author="Bambi C" w:date="2022-08-09T13:35:00Z">
              <w:rPr>
                <w:rFonts w:ascii="Consolas" w:hAnsi="Consolas" w:cs="Consolas"/>
                <w:iCs w:val="0"/>
                <w:color w:val="000000" w:themeColor="text1"/>
              </w:rPr>
            </w:rPrChange>
          </w:rPr>
          <w:t xml:space="preserve"> t</w:t>
        </w:r>
        <w:r w:rsidR="00A33978">
          <w:rPr>
            <w:rFonts w:cstheme="minorHAnsi"/>
            <w:iCs w:val="0"/>
            <w:color w:val="000000" w:themeColor="text1"/>
          </w:rPr>
          <w:t>hen the user will be notified that there is no data found</w:t>
        </w:r>
        <w:r w:rsidR="000F38C0">
          <w:rPr>
            <w:rFonts w:cstheme="minorHAnsi"/>
            <w:iCs w:val="0"/>
            <w:color w:val="000000" w:themeColor="text1"/>
          </w:rPr>
          <w:t xml:space="preserve"> (</w:t>
        </w:r>
      </w:ins>
      <w:ins w:id="1210" w:author="Bambi C" w:date="2022-08-09T13:37:00Z">
        <w:r w:rsidR="0085688D">
          <w:rPr>
            <w:rFonts w:cstheme="minorHAnsi"/>
            <w:iCs w:val="0"/>
            <w:color w:val="000000" w:themeColor="text1"/>
          </w:rPr>
          <w:fldChar w:fldCharType="begin"/>
        </w:r>
        <w:r w:rsidR="0085688D">
          <w:rPr>
            <w:rFonts w:cstheme="minorHAnsi"/>
            <w:iCs w:val="0"/>
            <w:color w:val="000000" w:themeColor="text1"/>
          </w:rPr>
          <w:instrText xml:space="preserve"> REF _Ref110360043 \h </w:instrText>
        </w:r>
      </w:ins>
      <w:r w:rsidR="0085688D">
        <w:rPr>
          <w:rFonts w:cstheme="minorHAnsi"/>
          <w:iCs w:val="0"/>
          <w:color w:val="000000" w:themeColor="text1"/>
        </w:rPr>
      </w:r>
      <w:r w:rsidR="0085688D">
        <w:rPr>
          <w:rFonts w:cstheme="minorHAnsi"/>
          <w:iCs w:val="0"/>
          <w:color w:val="000000" w:themeColor="text1"/>
        </w:rPr>
        <w:fldChar w:fldCharType="separate"/>
      </w:r>
      <w:ins w:id="1211" w:author="Bambi C" w:date="2022-08-09T13:37:00Z">
        <w:r w:rsidR="0085688D">
          <w:t xml:space="preserve">Figure </w:t>
        </w:r>
        <w:r w:rsidR="0085688D">
          <w:rPr>
            <w:noProof/>
          </w:rPr>
          <w:t>14</w:t>
        </w:r>
        <w:r w:rsidR="0085688D">
          <w:rPr>
            <w:rFonts w:cstheme="minorHAnsi"/>
            <w:iCs w:val="0"/>
            <w:color w:val="000000" w:themeColor="text1"/>
          </w:rPr>
          <w:fldChar w:fldCharType="end"/>
        </w:r>
      </w:ins>
      <w:ins w:id="1212" w:author="Bambi C" w:date="2022-08-09T13:35:00Z">
        <w:r w:rsidR="000F38C0">
          <w:rPr>
            <w:rFonts w:cstheme="minorHAnsi"/>
            <w:iCs w:val="0"/>
            <w:color w:val="000000" w:themeColor="text1"/>
          </w:rPr>
          <w:t>).</w:t>
        </w:r>
      </w:ins>
    </w:p>
    <w:p w14:paraId="59012E42" w14:textId="77777777" w:rsidR="000F38C0" w:rsidRPr="00A33978" w:rsidRDefault="000F38C0" w:rsidP="00F32BB6">
      <w:pPr>
        <w:rPr>
          <w:ins w:id="1213" w:author="Bambi C" w:date="2022-08-09T13:35:00Z"/>
          <w:rFonts w:cstheme="minorHAnsi"/>
        </w:rPr>
      </w:pPr>
    </w:p>
    <w:p w14:paraId="30AC799F" w14:textId="6C7CA35E" w:rsidR="001E2FE1" w:rsidRPr="00A33978" w:rsidRDefault="00B279F1" w:rsidP="009E33F3">
      <w:pPr>
        <w:keepNext/>
        <w:rPr>
          <w:rFonts w:cstheme="minorHAnsi"/>
        </w:rPr>
      </w:pPr>
      <w:ins w:id="1214" w:author="Bambi C" w:date="2022-08-09T13:39:00Z">
        <w:r w:rsidRPr="00B279F1">
          <w:rPr>
            <w:rFonts w:cstheme="minorHAnsi"/>
            <w:noProof/>
          </w:rPr>
          <w:lastRenderedPageBreak/>
          <w:drawing>
            <wp:inline distT="0" distB="0" distL="0" distR="0" wp14:anchorId="0494306F" wp14:editId="3BFF7874">
              <wp:extent cx="5486400" cy="3017520"/>
              <wp:effectExtent l="0" t="0" r="0" b="0"/>
              <wp:docPr id="9" name="Pictur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30175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B2F797B" w14:textId="2B90A9FE" w:rsidR="00F32BB6" w:rsidRPr="00F32BB6" w:rsidRDefault="001E2FE1" w:rsidP="009E33F3">
      <w:pPr>
        <w:pStyle w:val="Caption"/>
      </w:pPr>
      <w:bookmarkStart w:id="1215" w:name="_Ref110360043"/>
      <w:r>
        <w:t xml:space="preserve">Figure </w:t>
      </w:r>
      <w:fldSimple w:instr=" SEQ Figure \* ARABIC ">
        <w:ins w:id="1216" w:author="Bambi C" w:date="2022-08-09T13:35:00Z">
          <w:r w:rsidR="000F38C0">
            <w:rPr>
              <w:noProof/>
            </w:rPr>
            <w:t>14</w:t>
          </w:r>
        </w:ins>
        <w:del w:id="1217" w:author="Bambi C" w:date="2022-08-09T13:35:00Z">
          <w:r w:rsidDel="000F38C0">
            <w:rPr>
              <w:noProof/>
            </w:rPr>
            <w:delText>16</w:delText>
          </w:r>
        </w:del>
      </w:fldSimple>
      <w:bookmarkEnd w:id="1215"/>
      <w:r>
        <w:t>. Screen capture of program display if list table</w:t>
      </w:r>
      <w:r>
        <w:rPr>
          <w:noProof/>
        </w:rPr>
        <w:t xml:space="preserve"> is empty</w:t>
      </w:r>
    </w:p>
    <w:p w14:paraId="45C01437" w14:textId="60BA25C7" w:rsidR="002E4688" w:rsidRPr="000527C0" w:rsidRDefault="002E4688" w:rsidP="009E33F3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 of Contents</w:t>
      </w:r>
      <w:r w:rsidRPr="000527C0">
        <w:fldChar w:fldCharType="end"/>
      </w:r>
      <w:r w:rsidRPr="000527C0">
        <w:t>]</w:t>
      </w:r>
    </w:p>
    <w:p w14:paraId="7B2A7D68" w14:textId="4A063AB6" w:rsidR="000F160E" w:rsidRPr="00E67DD3" w:rsidRDefault="000F160E" w:rsidP="000F160E">
      <w:pPr>
        <w:pStyle w:val="Heading4"/>
        <w:rPr>
          <w:ins w:id="1218" w:author="Bambi C" w:date="2022-08-09T13:40:00Z"/>
        </w:rPr>
      </w:pPr>
      <w:bookmarkStart w:id="1219" w:name="_Ref110947193"/>
      <w:bookmarkStart w:id="1220" w:name="_Toc110958787"/>
      <w:bookmarkStart w:id="1221" w:name="_Ref110369576"/>
      <w:bookmarkStart w:id="1222" w:name="_Ref110369584"/>
      <w:ins w:id="1223" w:author="Bambi C" w:date="2022-08-09T13:40:00Z">
        <w:r>
          <w:t xml:space="preserve">Menu option </w:t>
        </w:r>
      </w:ins>
      <w:ins w:id="1224" w:author="Bambi C" w:date="2022-08-09T13:41:00Z">
        <w:r>
          <w:t>2</w:t>
        </w:r>
      </w:ins>
      <w:ins w:id="1225" w:author="Bambi C" w:date="2022-08-09T13:40:00Z">
        <w:r>
          <w:t>: Add a new item</w:t>
        </w:r>
        <w:bookmarkEnd w:id="1219"/>
        <w:bookmarkEnd w:id="1220"/>
      </w:ins>
    </w:p>
    <w:p w14:paraId="0C01D0DB" w14:textId="4C12754A" w:rsidR="000141F0" w:rsidRPr="00E67DD3" w:rsidDel="000F160E" w:rsidRDefault="000141F0" w:rsidP="000141F0">
      <w:pPr>
        <w:pStyle w:val="Heading4"/>
        <w:rPr>
          <w:del w:id="1226" w:author="Bambi C" w:date="2022-08-09T13:40:00Z"/>
        </w:rPr>
      </w:pPr>
      <w:del w:id="1227" w:author="Bambi C" w:date="2022-08-09T13:40:00Z">
        <w:r w:rsidDel="000F160E">
          <w:delText>placeholder_COMPONENT04</w:delText>
        </w:r>
      </w:del>
    </w:p>
    <w:bookmarkEnd w:id="1221"/>
    <w:bookmarkEnd w:id="1222"/>
    <w:p w14:paraId="531B7C74" w14:textId="7FB48535" w:rsidR="00F05C19" w:rsidRPr="00BB3E5B" w:rsidRDefault="00F05C19" w:rsidP="00F05C19">
      <w:pPr>
        <w:rPr>
          <w:i/>
          <w:iCs w:val="0"/>
        </w:rPr>
      </w:pPr>
      <w:r w:rsidRPr="00BB3E5B">
        <w:rPr>
          <w:i/>
          <w:iCs w:val="0"/>
        </w:rPr>
        <w:t xml:space="preserve">Requirement </w:t>
      </w:r>
      <w:r>
        <w:rPr>
          <w:i/>
          <w:iCs w:val="0"/>
        </w:rPr>
        <w:t>4</w:t>
      </w:r>
      <w:r w:rsidRPr="00BB3E5B">
        <w:rPr>
          <w:i/>
          <w:iCs w:val="0"/>
        </w:rPr>
        <w:t>:</w:t>
      </w:r>
      <w:r w:rsidR="000141F0">
        <w:rPr>
          <w:i/>
          <w:iCs w:val="0"/>
        </w:rPr>
        <w:t xml:space="preserve"> </w:t>
      </w:r>
      <w:ins w:id="1228" w:author="Bambi C" w:date="2022-08-09T13:43:00Z">
        <w:r w:rsidR="00D813B4">
          <w:rPr>
            <w:i/>
            <w:iCs w:val="0"/>
          </w:rPr>
          <w:t>Continue to ask user for more data until they return to the menu.</w:t>
        </w:r>
      </w:ins>
    </w:p>
    <w:p w14:paraId="7A6B7E76" w14:textId="5E3F7573" w:rsidR="00C73666" w:rsidRPr="00C62506" w:rsidRDefault="00817695" w:rsidP="00C62506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</w:pPr>
      <w:ins w:id="1229" w:author="Bambi C" w:date="2022-08-09T13:53:00Z">
        <w:r>
          <w:rPr>
            <w:rFonts w:cstheme="minorHAnsi"/>
            <w:iCs w:val="0"/>
            <w:color w:val="000000" w:themeColor="text1"/>
          </w:rPr>
          <w:lastRenderedPageBreak/>
          <w:t>Code for this requirement</w:t>
        </w:r>
        <w:r w:rsidRPr="00C60E2A">
          <w:rPr>
            <w:rFonts w:cstheme="minorHAnsi"/>
            <w:iCs w:val="0"/>
            <w:color w:val="000000" w:themeColor="text1"/>
          </w:rPr>
          <w:t xml:space="preserve"> </w:t>
        </w:r>
        <w:r>
          <w:rPr>
            <w:rFonts w:cstheme="minorHAnsi"/>
            <w:iCs w:val="0"/>
            <w:color w:val="000000" w:themeColor="text1"/>
          </w:rPr>
          <w:t>is very similar</w:t>
        </w:r>
        <w:r w:rsidRPr="00C60E2A">
          <w:rPr>
            <w:rFonts w:cstheme="minorHAnsi"/>
            <w:iCs w:val="0"/>
            <w:color w:val="000000" w:themeColor="text1"/>
          </w:rPr>
          <w:t xml:space="preserve"> </w:t>
        </w:r>
        <w:r>
          <w:rPr>
            <w:rFonts w:cstheme="minorHAnsi"/>
            <w:iCs w:val="0"/>
            <w:color w:val="000000" w:themeColor="text1"/>
          </w:rPr>
          <w:t xml:space="preserve">to Assignment04 with the exception </w:t>
        </w:r>
      </w:ins>
      <w:ins w:id="1230" w:author="Bambi C" w:date="2022-08-09T13:54:00Z">
        <w:r w:rsidR="0027637A">
          <w:rPr>
            <w:rFonts w:cstheme="minorHAnsi"/>
            <w:iCs w:val="0"/>
            <w:color w:val="000000" w:themeColor="text1"/>
          </w:rPr>
          <w:t xml:space="preserve">that the values entered by the user are </w:t>
        </w:r>
        <w:r w:rsidR="00C62506">
          <w:rPr>
            <w:rFonts w:cstheme="minorHAnsi"/>
            <w:iCs w:val="0"/>
            <w:color w:val="000000" w:themeColor="text1"/>
          </w:rPr>
          <w:t>added t</w:t>
        </w:r>
      </w:ins>
      <w:ins w:id="1231" w:author="Bambi C" w:date="2022-08-09T13:53:00Z">
        <w:r>
          <w:rPr>
            <w:rFonts w:cstheme="minorHAnsi"/>
            <w:iCs w:val="0"/>
            <w:color w:val="000000" w:themeColor="text1"/>
          </w:rPr>
          <w:t>o a dictionary collection</w:t>
        </w:r>
      </w:ins>
      <w:ins w:id="1232" w:author="Bambi C" w:date="2022-08-09T13:55:00Z">
        <w:r w:rsidR="00C62506">
          <w:rPr>
            <w:rFonts w:cstheme="minorHAnsi"/>
            <w:iCs w:val="0"/>
            <w:color w:val="000000" w:themeColor="text1"/>
          </w:rPr>
          <w:t xml:space="preserve"> </w:t>
        </w:r>
        <w:proofErr w:type="spellStart"/>
        <w:r w:rsidR="00C62506" w:rsidRPr="00EB7A0A">
          <w:rPr>
            <w:rFonts w:ascii="Consolas" w:hAnsi="Consolas" w:cs="Consolas"/>
            <w:iCs w:val="0"/>
            <w:color w:val="000000" w:themeColor="text1"/>
          </w:rPr>
          <w:t>dicRow</w:t>
        </w:r>
        <w:proofErr w:type="spellEnd"/>
        <w:r w:rsidR="00C62506" w:rsidRPr="00EB7A0A">
          <w:rPr>
            <w:rFonts w:ascii="Consolas" w:hAnsi="Consolas" w:cs="Consolas"/>
            <w:iCs w:val="0"/>
            <w:color w:val="000000" w:themeColor="text1"/>
          </w:rPr>
          <w:t xml:space="preserve"> = {"Task": </w:t>
        </w:r>
        <w:proofErr w:type="spellStart"/>
        <w:r w:rsidR="00C62506" w:rsidRPr="00EB7A0A">
          <w:rPr>
            <w:rFonts w:ascii="Consolas" w:hAnsi="Consolas" w:cs="Consolas"/>
            <w:iCs w:val="0"/>
            <w:color w:val="000000" w:themeColor="text1"/>
          </w:rPr>
          <w:t>strTask</w:t>
        </w:r>
        <w:proofErr w:type="spellEnd"/>
        <w:r w:rsidR="00C62506" w:rsidRPr="00EB7A0A">
          <w:rPr>
            <w:rFonts w:ascii="Consolas" w:hAnsi="Consolas" w:cs="Consolas"/>
            <w:iCs w:val="0"/>
            <w:color w:val="000000" w:themeColor="text1"/>
          </w:rPr>
          <w:t xml:space="preserve">, "Priority": </w:t>
        </w:r>
        <w:proofErr w:type="spellStart"/>
        <w:r w:rsidR="00C62506" w:rsidRPr="00EB7A0A">
          <w:rPr>
            <w:rFonts w:ascii="Consolas" w:hAnsi="Consolas" w:cs="Consolas"/>
            <w:iCs w:val="0"/>
            <w:color w:val="000000" w:themeColor="text1"/>
          </w:rPr>
          <w:t>strPriority</w:t>
        </w:r>
        <w:proofErr w:type="spellEnd"/>
        <w:r w:rsidR="00C62506" w:rsidRPr="00EB7A0A">
          <w:rPr>
            <w:rFonts w:ascii="Consolas" w:hAnsi="Consolas" w:cs="Consolas"/>
            <w:iCs w:val="0"/>
            <w:color w:val="000000" w:themeColor="text1"/>
          </w:rPr>
          <w:t>}</w:t>
        </w:r>
        <w:r w:rsidR="00C62506">
          <w:rPr>
            <w:rFonts w:ascii="Consolas" w:hAnsi="Consolas" w:cs="Consolas"/>
            <w:iCs w:val="0"/>
            <w:color w:val="000000" w:themeColor="text1"/>
          </w:rPr>
          <w:t xml:space="preserve"> </w:t>
        </w:r>
      </w:ins>
      <w:ins w:id="1233" w:author="Bambi C" w:date="2022-08-09T13:53:00Z">
        <w:r>
          <w:rPr>
            <w:rFonts w:cstheme="minorHAnsi"/>
            <w:iCs w:val="0"/>
            <w:color w:val="000000" w:themeColor="text1"/>
          </w:rPr>
          <w:t xml:space="preserve">before adding the dictionary to list of dictionaries: </w:t>
        </w:r>
      </w:ins>
      <w:proofErr w:type="spellStart"/>
      <w:ins w:id="1234" w:author="Bambi C" w:date="2022-08-09T13:55:00Z">
        <w:r w:rsidR="00C62506" w:rsidRPr="00EB7A0A">
          <w:rPr>
            <w:rFonts w:ascii="Consolas" w:hAnsi="Consolas" w:cs="Consolas"/>
            <w:iCs w:val="0"/>
            <w:color w:val="000000" w:themeColor="text1"/>
          </w:rPr>
          <w:t>lstTable.append</w:t>
        </w:r>
        <w:proofErr w:type="spellEnd"/>
        <w:r w:rsidR="00C62506" w:rsidRPr="00EB7A0A">
          <w:rPr>
            <w:rFonts w:ascii="Consolas" w:hAnsi="Consolas" w:cs="Consolas"/>
            <w:iCs w:val="0"/>
            <w:color w:val="000000" w:themeColor="text1"/>
          </w:rPr>
          <w:t>(</w:t>
        </w:r>
        <w:proofErr w:type="spellStart"/>
        <w:r w:rsidR="00C62506" w:rsidRPr="00EB7A0A">
          <w:rPr>
            <w:rFonts w:ascii="Consolas" w:hAnsi="Consolas" w:cs="Consolas"/>
            <w:iCs w:val="0"/>
            <w:color w:val="000000" w:themeColor="text1"/>
          </w:rPr>
          <w:t>dicRow</w:t>
        </w:r>
        <w:proofErr w:type="spellEnd"/>
        <w:r w:rsidR="00C62506" w:rsidRPr="00EB7A0A">
          <w:rPr>
            <w:rFonts w:ascii="Consolas" w:hAnsi="Consolas" w:cs="Consolas"/>
            <w:iCs w:val="0"/>
            <w:color w:val="000000" w:themeColor="text1"/>
          </w:rPr>
          <w:t>)</w:t>
        </w:r>
        <w:r w:rsidR="00C62506">
          <w:t xml:space="preserve"> </w:t>
        </w:r>
      </w:ins>
      <w:ins w:id="1235" w:author="Bambi C" w:date="2022-08-09T13:48:00Z">
        <w:r w:rsidR="00A41231">
          <w:t>(</w:t>
        </w:r>
      </w:ins>
      <w:ins w:id="1236" w:author="Bambi C" w:date="2022-08-09T13:50:00Z">
        <w:r w:rsidR="00271818">
          <w:fldChar w:fldCharType="begin"/>
        </w:r>
        <w:r w:rsidR="00271818">
          <w:instrText xml:space="preserve"> REF _Ref110361044 \h </w:instrText>
        </w:r>
      </w:ins>
      <w:r w:rsidR="00271818">
        <w:fldChar w:fldCharType="separate"/>
      </w:r>
      <w:ins w:id="1237" w:author="Bambi C" w:date="2022-08-09T13:50:00Z">
        <w:r w:rsidR="00271818">
          <w:t xml:space="preserve">Figure </w:t>
        </w:r>
        <w:r w:rsidR="00271818">
          <w:rPr>
            <w:noProof/>
          </w:rPr>
          <w:t>15</w:t>
        </w:r>
        <w:r w:rsidR="00271818">
          <w:fldChar w:fldCharType="end"/>
        </w:r>
      </w:ins>
      <w:ins w:id="1238" w:author="Bambi C" w:date="2022-08-09T13:48:00Z">
        <w:r w:rsidR="00A41231">
          <w:t>)</w:t>
        </w:r>
      </w:ins>
      <w:ins w:id="1239" w:author="Bambi C" w:date="2022-08-09T11:50:00Z">
        <w:r w:rsidR="00DE306B">
          <w:t>.</w:t>
        </w:r>
      </w:ins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677185" w:rsidRPr="00BB3E5B" w14:paraId="5880E630" w14:textId="77777777" w:rsidTr="003536F3"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719901D9" w14:textId="0AEADA34" w:rsidR="00EB7A0A" w:rsidRPr="00EB7A0A" w:rsidRDefault="00EB7A0A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240" w:author="Bambi C" w:date="2022-08-09T13:45:00Z"/>
                <w:rFonts w:ascii="Consolas" w:hAnsi="Consolas" w:cs="Consolas"/>
                <w:iCs w:val="0"/>
                <w:color w:val="000000" w:themeColor="text1"/>
              </w:rPr>
            </w:pPr>
            <w:proofErr w:type="spellStart"/>
            <w:ins w:id="1241" w:author="Bambi C" w:date="2022-08-09T13:45:00Z"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>elif</w:t>
              </w:r>
              <w:proofErr w:type="spellEnd"/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</w:t>
              </w:r>
              <w:proofErr w:type="spellStart"/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>strChoice.strip</w:t>
              </w:r>
              <w:proofErr w:type="spellEnd"/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>() == '2':</w:t>
              </w:r>
            </w:ins>
          </w:p>
          <w:p w14:paraId="15E8D54D" w14:textId="77777777" w:rsidR="00EB7A0A" w:rsidRPr="00EB7A0A" w:rsidRDefault="00EB7A0A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242" w:author="Bambi C" w:date="2022-08-09T13:45:00Z"/>
                <w:rFonts w:ascii="Consolas" w:hAnsi="Consolas" w:cs="Consolas"/>
                <w:iCs w:val="0"/>
                <w:color w:val="000000" w:themeColor="text1"/>
              </w:rPr>
            </w:pPr>
          </w:p>
          <w:p w14:paraId="204B9B01" w14:textId="766F7630" w:rsidR="00EB7A0A" w:rsidRPr="00EB7A0A" w:rsidRDefault="00EB7A0A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243" w:author="Bambi C" w:date="2022-08-09T13:45:00Z"/>
                <w:rFonts w:ascii="Consolas" w:hAnsi="Consolas" w:cs="Consolas"/>
                <w:iCs w:val="0"/>
                <w:color w:val="000000" w:themeColor="text1"/>
              </w:rPr>
            </w:pPr>
            <w:ins w:id="1244" w:author="Bambi C" w:date="2022-08-09T13:45:00Z"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while True:  # Continue to ask user for more data until they</w:t>
              </w:r>
            </w:ins>
          </w:p>
          <w:p w14:paraId="0F863967" w14:textId="55CA9B77" w:rsidR="00EB7A0A" w:rsidRPr="00EB7A0A" w:rsidRDefault="00EB7A0A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245" w:author="Bambi C" w:date="2022-08-09T13:45:00Z"/>
                <w:rFonts w:ascii="Consolas" w:hAnsi="Consolas" w:cs="Consolas"/>
                <w:iCs w:val="0"/>
                <w:color w:val="000000" w:themeColor="text1"/>
              </w:rPr>
            </w:pPr>
            <w:ins w:id="1246" w:author="Bambi C" w:date="2022-08-09T13:45:00Z"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</w:t>
              </w:r>
              <w:proofErr w:type="gramStart"/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>return</w:t>
              </w:r>
              <w:proofErr w:type="gramEnd"/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to the menu</w:t>
              </w:r>
            </w:ins>
          </w:p>
          <w:p w14:paraId="2B54D533" w14:textId="77777777" w:rsidR="00EB7A0A" w:rsidRPr="00EB7A0A" w:rsidRDefault="00EB7A0A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247" w:author="Bambi C" w:date="2022-08-09T13:45:00Z"/>
                <w:rFonts w:ascii="Consolas" w:hAnsi="Consolas" w:cs="Consolas"/>
                <w:iCs w:val="0"/>
                <w:color w:val="000000" w:themeColor="text1"/>
              </w:rPr>
            </w:pPr>
          </w:p>
          <w:p w14:paraId="7083C284" w14:textId="3BCDCF6B" w:rsidR="00EB7A0A" w:rsidRPr="00EB7A0A" w:rsidRDefault="00EB7A0A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248" w:author="Bambi C" w:date="2022-08-09T13:45:00Z"/>
                <w:rFonts w:ascii="Consolas" w:hAnsi="Consolas" w:cs="Consolas"/>
                <w:iCs w:val="0"/>
                <w:color w:val="000000" w:themeColor="text1"/>
              </w:rPr>
            </w:pPr>
            <w:ins w:id="1249" w:author="Bambi C" w:date="2022-08-09T13:45:00Z"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# Instruct user and collect user input</w:t>
              </w:r>
            </w:ins>
          </w:p>
          <w:p w14:paraId="09CA3C9D" w14:textId="77777777" w:rsidR="00EB7A0A" w:rsidRPr="00EB7A0A" w:rsidRDefault="00EB7A0A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250" w:author="Bambi C" w:date="2022-08-09T13:45:00Z"/>
                <w:rFonts w:ascii="Consolas" w:hAnsi="Consolas" w:cs="Consolas"/>
                <w:iCs w:val="0"/>
                <w:color w:val="000000" w:themeColor="text1"/>
              </w:rPr>
            </w:pPr>
          </w:p>
          <w:p w14:paraId="2E8413D9" w14:textId="3429ACEC" w:rsidR="00EB7A0A" w:rsidRPr="00EB7A0A" w:rsidRDefault="00EB7A0A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251" w:author="Bambi C" w:date="2022-08-09T13:45:00Z"/>
                <w:rFonts w:ascii="Consolas" w:hAnsi="Consolas" w:cs="Consolas"/>
                <w:iCs w:val="0"/>
                <w:color w:val="000000" w:themeColor="text1"/>
              </w:rPr>
            </w:pPr>
            <w:ins w:id="1252" w:author="Bambi C" w:date="2022-08-09T13:45:00Z"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  <w:proofErr w:type="gramStart"/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>"\n\</w:t>
              </w:r>
              <w:proofErr w:type="spellStart"/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>tEnter</w:t>
              </w:r>
              <w:proofErr w:type="spellEnd"/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a Task and its Priority."</w:t>
              </w:r>
            </w:ins>
          </w:p>
          <w:p w14:paraId="1BFA4A3F" w14:textId="53D28826" w:rsidR="00EB7A0A" w:rsidRPr="00EB7A0A" w:rsidRDefault="00EB7A0A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253" w:author="Bambi C" w:date="2022-08-09T13:45:00Z"/>
                <w:rFonts w:ascii="Consolas" w:hAnsi="Consolas" w:cs="Consolas"/>
                <w:iCs w:val="0"/>
                <w:color w:val="000000" w:themeColor="text1"/>
              </w:rPr>
            </w:pPr>
            <w:ins w:id="1254" w:author="Bambi C" w:date="2022-08-09T13:45:00Z"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"\n\</w:t>
              </w:r>
              <w:proofErr w:type="spellStart"/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>tEnter</w:t>
              </w:r>
              <w:proofErr w:type="spellEnd"/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\"M\" at </w:t>
              </w:r>
              <w:proofErr w:type="spellStart"/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>anytime</w:t>
              </w:r>
              <w:proofErr w:type="spellEnd"/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to return to the Menu.")</w:t>
              </w:r>
            </w:ins>
          </w:p>
          <w:p w14:paraId="6BFF0144" w14:textId="77777777" w:rsidR="00EB7A0A" w:rsidRPr="00EB7A0A" w:rsidRDefault="00EB7A0A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255" w:author="Bambi C" w:date="2022-08-09T13:45:00Z"/>
                <w:rFonts w:ascii="Consolas" w:hAnsi="Consolas" w:cs="Consolas"/>
                <w:iCs w:val="0"/>
                <w:color w:val="000000" w:themeColor="text1"/>
              </w:rPr>
            </w:pPr>
          </w:p>
          <w:p w14:paraId="30E07841" w14:textId="06D6EFEB" w:rsidR="00EB7A0A" w:rsidRPr="00EB7A0A" w:rsidRDefault="00EB7A0A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256" w:author="Bambi C" w:date="2022-08-09T13:45:00Z"/>
                <w:rFonts w:ascii="Consolas" w:hAnsi="Consolas" w:cs="Consolas"/>
                <w:iCs w:val="0"/>
                <w:color w:val="000000" w:themeColor="text1"/>
              </w:rPr>
            </w:pPr>
            <w:ins w:id="1257" w:author="Bambi C" w:date="2022-08-09T13:46:00Z"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</w:ins>
            <w:proofErr w:type="spellStart"/>
            <w:ins w:id="1258" w:author="Bambi C" w:date="2022-08-09T13:45:00Z"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>strTask</w:t>
              </w:r>
              <w:proofErr w:type="spellEnd"/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</w:t>
              </w:r>
              <w:proofErr w:type="gramStart"/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>input(</w:t>
              </w:r>
              <w:proofErr w:type="gramEnd"/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>"\</w:t>
              </w:r>
              <w:proofErr w:type="spellStart"/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>nWhat</w:t>
              </w:r>
              <w:proofErr w:type="spellEnd"/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is the task? ")</w:t>
              </w:r>
            </w:ins>
          </w:p>
          <w:p w14:paraId="2E72147B" w14:textId="2B8CC60A" w:rsidR="00EB7A0A" w:rsidRPr="00EB7A0A" w:rsidRDefault="00EB7A0A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259" w:author="Bambi C" w:date="2022-08-09T13:45:00Z"/>
                <w:rFonts w:ascii="Consolas" w:hAnsi="Consolas" w:cs="Consolas"/>
                <w:iCs w:val="0"/>
                <w:color w:val="000000" w:themeColor="text1"/>
              </w:rPr>
            </w:pPr>
            <w:ins w:id="1260" w:author="Bambi C" w:date="2022-08-09T13:46:00Z"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</w:ins>
            <w:ins w:id="1261" w:author="Bambi C" w:date="2022-08-09T13:45:00Z"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if </w:t>
              </w:r>
              <w:proofErr w:type="spellStart"/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>strTask.lower</w:t>
              </w:r>
              <w:proofErr w:type="spellEnd"/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>() == "m":</w:t>
              </w:r>
            </w:ins>
          </w:p>
          <w:p w14:paraId="6988755E" w14:textId="4BDED613" w:rsidR="00EB7A0A" w:rsidRPr="00EB7A0A" w:rsidRDefault="00EB7A0A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262" w:author="Bambi C" w:date="2022-08-09T13:45:00Z"/>
                <w:rFonts w:ascii="Consolas" w:hAnsi="Consolas" w:cs="Consolas"/>
                <w:iCs w:val="0"/>
                <w:color w:val="000000" w:themeColor="text1"/>
              </w:rPr>
            </w:pPr>
            <w:ins w:id="1263" w:author="Bambi C" w:date="2022-08-09T13:46:00Z"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</w:ins>
            <w:ins w:id="1264" w:author="Bambi C" w:date="2022-08-09T13:45:00Z"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>break</w:t>
              </w:r>
            </w:ins>
          </w:p>
          <w:p w14:paraId="330B8A50" w14:textId="77777777" w:rsidR="00EB7A0A" w:rsidRPr="00EB7A0A" w:rsidRDefault="00EB7A0A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265" w:author="Bambi C" w:date="2022-08-09T13:45:00Z"/>
                <w:rFonts w:ascii="Consolas" w:hAnsi="Consolas" w:cs="Consolas"/>
                <w:iCs w:val="0"/>
                <w:color w:val="000000" w:themeColor="text1"/>
              </w:rPr>
            </w:pPr>
          </w:p>
          <w:p w14:paraId="5CC5FFDE" w14:textId="4B46FFDE" w:rsidR="00EB7A0A" w:rsidRPr="00EB7A0A" w:rsidRDefault="004819BB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266" w:author="Bambi C" w:date="2022-08-09T13:45:00Z"/>
                <w:rFonts w:ascii="Consolas" w:hAnsi="Consolas" w:cs="Consolas"/>
                <w:iCs w:val="0"/>
                <w:color w:val="000000" w:themeColor="text1"/>
              </w:rPr>
            </w:pPr>
            <w:ins w:id="1267" w:author="Bambi C" w:date="2022-08-09T13:46:00Z"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</w:ins>
            <w:proofErr w:type="spellStart"/>
            <w:ins w:id="1268" w:author="Bambi C" w:date="2022-08-09T13:45:00Z"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>strPriority</w:t>
              </w:r>
              <w:proofErr w:type="spellEnd"/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</w:t>
              </w:r>
              <w:proofErr w:type="gramStart"/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>input(</w:t>
              </w:r>
              <w:proofErr w:type="gramEnd"/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>"What is the priority of task \'"</w:t>
              </w:r>
            </w:ins>
          </w:p>
          <w:p w14:paraId="32F5DB90" w14:textId="200276E2" w:rsidR="00EB7A0A" w:rsidRPr="00EB7A0A" w:rsidRDefault="004819BB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269" w:author="Bambi C" w:date="2022-08-09T13:45:00Z"/>
                <w:rFonts w:ascii="Consolas" w:hAnsi="Consolas" w:cs="Consolas"/>
                <w:iCs w:val="0"/>
                <w:color w:val="000000" w:themeColor="text1"/>
              </w:rPr>
            </w:pPr>
            <w:ins w:id="1270" w:author="Bambi C" w:date="2022-08-09T13:46:00Z"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</w:t>
              </w:r>
            </w:ins>
            <w:ins w:id="1271" w:author="Bambi C" w:date="2022-08-09T13:47:00Z"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</w:ins>
            <w:ins w:id="1272" w:author="Bambi C" w:date="2022-08-09T13:45:00Z"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+ </w:t>
              </w:r>
              <w:proofErr w:type="spellStart"/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>strTask</w:t>
              </w:r>
              <w:proofErr w:type="spellEnd"/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+ "\</w:t>
              </w:r>
              <w:proofErr w:type="gramStart"/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>' ?</w:t>
              </w:r>
              <w:proofErr w:type="gramEnd"/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")</w:t>
              </w:r>
            </w:ins>
          </w:p>
          <w:p w14:paraId="1CF4FD14" w14:textId="77777777" w:rsidR="00EB7A0A" w:rsidRPr="00EB7A0A" w:rsidRDefault="00EB7A0A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273" w:author="Bambi C" w:date="2022-08-09T13:45:00Z"/>
                <w:rFonts w:ascii="Consolas" w:hAnsi="Consolas" w:cs="Consolas"/>
                <w:iCs w:val="0"/>
                <w:color w:val="000000" w:themeColor="text1"/>
              </w:rPr>
            </w:pPr>
          </w:p>
          <w:p w14:paraId="7D9DB2F7" w14:textId="0072A257" w:rsidR="00EB7A0A" w:rsidRPr="00EB7A0A" w:rsidRDefault="004819BB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274" w:author="Bambi C" w:date="2022-08-09T13:45:00Z"/>
                <w:rFonts w:ascii="Consolas" w:hAnsi="Consolas" w:cs="Consolas"/>
                <w:iCs w:val="0"/>
                <w:color w:val="000000" w:themeColor="text1"/>
              </w:rPr>
            </w:pPr>
            <w:ins w:id="1275" w:author="Bambi C" w:date="2022-08-09T13:47:00Z"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</w:ins>
            <w:ins w:id="1276" w:author="Bambi C" w:date="2022-08-09T13:45:00Z"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if </w:t>
              </w:r>
              <w:proofErr w:type="spellStart"/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>strPriority.lower</w:t>
              </w:r>
              <w:proofErr w:type="spellEnd"/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>() == "m":</w:t>
              </w:r>
            </w:ins>
          </w:p>
          <w:p w14:paraId="25E7B19B" w14:textId="4819AAB7" w:rsidR="00EB7A0A" w:rsidRPr="00EB7A0A" w:rsidRDefault="004819BB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277" w:author="Bambi C" w:date="2022-08-09T13:45:00Z"/>
                <w:rFonts w:ascii="Consolas" w:hAnsi="Consolas" w:cs="Consolas"/>
                <w:iCs w:val="0"/>
                <w:color w:val="000000" w:themeColor="text1"/>
              </w:rPr>
            </w:pPr>
            <w:ins w:id="1278" w:author="Bambi C" w:date="2022-08-09T13:47:00Z"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</w:ins>
            <w:ins w:id="1279" w:author="Bambi C" w:date="2022-08-09T13:45:00Z"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>break</w:t>
              </w:r>
            </w:ins>
          </w:p>
          <w:p w14:paraId="44955529" w14:textId="77777777" w:rsidR="00EB7A0A" w:rsidRPr="00EB7A0A" w:rsidRDefault="00EB7A0A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280" w:author="Bambi C" w:date="2022-08-09T13:45:00Z"/>
                <w:rFonts w:ascii="Consolas" w:hAnsi="Consolas" w:cs="Consolas"/>
                <w:iCs w:val="0"/>
                <w:color w:val="000000" w:themeColor="text1"/>
              </w:rPr>
            </w:pPr>
          </w:p>
          <w:p w14:paraId="2FF0D52C" w14:textId="4256C84B" w:rsidR="00EB7A0A" w:rsidRPr="00EB7A0A" w:rsidRDefault="004819BB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281" w:author="Bambi C" w:date="2022-08-09T13:45:00Z"/>
                <w:rFonts w:ascii="Consolas" w:hAnsi="Consolas" w:cs="Consolas"/>
                <w:iCs w:val="0"/>
                <w:color w:val="000000" w:themeColor="text1"/>
              </w:rPr>
            </w:pPr>
            <w:ins w:id="1282" w:author="Bambi C" w:date="2022-08-09T13:47:00Z"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  <w:r w:rsidR="003536F3"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</w:ins>
            <w:ins w:id="1283" w:author="Bambi C" w:date="2022-08-09T13:45:00Z"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># Store data in a two-dimensional list, which each item</w:t>
              </w:r>
            </w:ins>
          </w:p>
          <w:p w14:paraId="452EB334" w14:textId="34331D0A" w:rsidR="00EB7A0A" w:rsidRPr="00EB7A0A" w:rsidRDefault="003536F3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284" w:author="Bambi C" w:date="2022-08-09T13:45:00Z"/>
                <w:rFonts w:ascii="Consolas" w:hAnsi="Consolas" w:cs="Consolas"/>
                <w:iCs w:val="0"/>
                <w:color w:val="000000" w:themeColor="text1"/>
              </w:rPr>
            </w:pPr>
            <w:ins w:id="1285" w:author="Bambi C" w:date="2022-08-09T13:47:00Z"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</w:ins>
            <w:ins w:id="1286" w:author="Bambi C" w:date="2022-08-09T13:45:00Z"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</w:t>
              </w:r>
              <w:proofErr w:type="gramStart"/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>and</w:t>
              </w:r>
              <w:proofErr w:type="gramEnd"/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price is a row of data</w:t>
              </w:r>
            </w:ins>
          </w:p>
          <w:p w14:paraId="2B9DB0E7" w14:textId="78B2C2BE" w:rsidR="00EB7A0A" w:rsidRPr="00EB7A0A" w:rsidRDefault="003536F3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287" w:author="Bambi C" w:date="2022-08-09T13:45:00Z"/>
                <w:rFonts w:ascii="Consolas" w:hAnsi="Consolas" w:cs="Consolas"/>
                <w:iCs w:val="0"/>
                <w:color w:val="000000" w:themeColor="text1"/>
              </w:rPr>
            </w:pPr>
            <w:ins w:id="1288" w:author="Bambi C" w:date="2022-08-09T13:47:00Z"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</w:ins>
            <w:ins w:id="1289" w:author="Bambi C" w:date="2022-08-09T13:45:00Z"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># Add user input as new list in table</w:t>
              </w:r>
            </w:ins>
          </w:p>
          <w:p w14:paraId="5B984DAE" w14:textId="77777777" w:rsidR="00EB7A0A" w:rsidRPr="00EB7A0A" w:rsidRDefault="00EB7A0A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290" w:author="Bambi C" w:date="2022-08-09T13:45:00Z"/>
                <w:rFonts w:ascii="Consolas" w:hAnsi="Consolas" w:cs="Consolas"/>
                <w:iCs w:val="0"/>
                <w:color w:val="000000" w:themeColor="text1"/>
              </w:rPr>
            </w:pPr>
          </w:p>
          <w:p w14:paraId="7CE8FC27" w14:textId="63886F94" w:rsidR="00EB7A0A" w:rsidRPr="00EB7A0A" w:rsidRDefault="003536F3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291" w:author="Bambi C" w:date="2022-08-09T13:45:00Z"/>
                <w:rFonts w:ascii="Consolas" w:hAnsi="Consolas" w:cs="Consolas"/>
                <w:iCs w:val="0"/>
                <w:color w:val="000000" w:themeColor="text1"/>
              </w:rPr>
            </w:pPr>
            <w:ins w:id="1292" w:author="Bambi C" w:date="2022-08-09T13:47:00Z"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</w:ins>
            <w:proofErr w:type="spellStart"/>
            <w:ins w:id="1293" w:author="Bambi C" w:date="2022-08-09T13:45:00Z"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>dicRow</w:t>
              </w:r>
              <w:proofErr w:type="spellEnd"/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{"Task": </w:t>
              </w:r>
              <w:proofErr w:type="spellStart"/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>strTask</w:t>
              </w:r>
              <w:proofErr w:type="spellEnd"/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, "Priority": </w:t>
              </w:r>
              <w:proofErr w:type="spellStart"/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>strPriority</w:t>
              </w:r>
              <w:proofErr w:type="spellEnd"/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>}</w:t>
              </w:r>
            </w:ins>
          </w:p>
          <w:p w14:paraId="111E4C3F" w14:textId="2A1F6F61" w:rsidR="00EB7A0A" w:rsidRPr="00EB7A0A" w:rsidRDefault="003536F3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294" w:author="Bambi C" w:date="2022-08-09T13:45:00Z"/>
                <w:rFonts w:ascii="Consolas" w:hAnsi="Consolas" w:cs="Consolas"/>
                <w:iCs w:val="0"/>
                <w:color w:val="000000" w:themeColor="text1"/>
              </w:rPr>
            </w:pPr>
            <w:ins w:id="1295" w:author="Bambi C" w:date="2022-08-09T13:47:00Z"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</w:ins>
            <w:proofErr w:type="spellStart"/>
            <w:ins w:id="1296" w:author="Bambi C" w:date="2022-08-09T13:45:00Z"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>lstTable.append</w:t>
              </w:r>
              <w:proofErr w:type="spellEnd"/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>(</w:t>
              </w:r>
              <w:proofErr w:type="spellStart"/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>dicRow</w:t>
              </w:r>
              <w:proofErr w:type="spellEnd"/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>)</w:t>
              </w:r>
            </w:ins>
          </w:p>
          <w:p w14:paraId="525FCBE7" w14:textId="77777777" w:rsidR="00EB7A0A" w:rsidRPr="00EB7A0A" w:rsidRDefault="00EB7A0A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297" w:author="Bambi C" w:date="2022-08-09T13:45:00Z"/>
                <w:rFonts w:ascii="Consolas" w:hAnsi="Consolas" w:cs="Consolas"/>
                <w:iCs w:val="0"/>
                <w:color w:val="000000" w:themeColor="text1"/>
              </w:rPr>
            </w:pPr>
          </w:p>
          <w:p w14:paraId="1492A2EC" w14:textId="6053DEB6" w:rsidR="00816BC4" w:rsidRPr="00BB3E5B" w:rsidRDefault="003536F3" w:rsidP="00EB7A0A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rFonts w:ascii="Consolas" w:hAnsi="Consolas" w:cs="Consolas"/>
                <w:iCs w:val="0"/>
                <w:color w:val="000000" w:themeColor="text1"/>
              </w:rPr>
            </w:pPr>
            <w:ins w:id="1298" w:author="Bambi C" w:date="2022-08-09T13:47:00Z">
              <w:r w:rsidRPr="00EB7A0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</w:ins>
            <w:ins w:id="1299" w:author="Bambi C" w:date="2022-08-09T13:45:00Z">
              <w:r w:rsidR="00EB7A0A" w:rsidRPr="00EB7A0A">
                <w:rPr>
                  <w:rFonts w:ascii="Consolas" w:hAnsi="Consolas" w:cs="Consolas"/>
                  <w:iCs w:val="0"/>
                  <w:color w:val="000000" w:themeColor="text1"/>
                </w:rPr>
                <w:t>continue</w:t>
              </w:r>
            </w:ins>
          </w:p>
        </w:tc>
      </w:tr>
    </w:tbl>
    <w:p w14:paraId="3212F755" w14:textId="4505BA00" w:rsidR="00B7734C" w:rsidRDefault="0091215B" w:rsidP="009E33F3">
      <w:pPr>
        <w:pStyle w:val="Caption"/>
        <w:rPr>
          <w:ins w:id="1300" w:author="Bambi C" w:date="2022-08-09T13:56:00Z"/>
        </w:rPr>
      </w:pPr>
      <w:bookmarkStart w:id="1301" w:name="_Ref110361044"/>
      <w:r>
        <w:t xml:space="preserve">Figure </w:t>
      </w:r>
      <w:fldSimple w:instr=" SEQ Figure \* ARABIC ">
        <w:ins w:id="1302" w:author="Bambi C" w:date="2022-08-09T13:49:00Z">
          <w:r w:rsidR="003B010A">
            <w:rPr>
              <w:noProof/>
            </w:rPr>
            <w:t>15</w:t>
          </w:r>
        </w:ins>
        <w:del w:id="1303" w:author="Bambi C" w:date="2022-08-09T13:49:00Z">
          <w:r w:rsidR="00087902" w:rsidDel="003B010A">
            <w:rPr>
              <w:noProof/>
            </w:rPr>
            <w:delText>17</w:delText>
          </w:r>
        </w:del>
      </w:fldSimple>
      <w:bookmarkEnd w:id="1301"/>
      <w:r>
        <w:t>. Source code to write list table data to text file and quit the program</w:t>
      </w:r>
    </w:p>
    <w:p w14:paraId="65BE39EC" w14:textId="3AA297ED" w:rsidR="0050052F" w:rsidRDefault="00530A33" w:rsidP="0050052F">
      <w:pPr>
        <w:rPr>
          <w:ins w:id="1304" w:author="Bambi C" w:date="2022-08-09T13:56:00Z"/>
        </w:rPr>
      </w:pPr>
      <w:ins w:id="1305" w:author="Bambi C" w:date="2022-08-09T13:59:00Z">
        <w:r>
          <w:t>From the user’s perspective, the mechanics of this function are nearly identical to Assignment04</w:t>
        </w:r>
      </w:ins>
      <w:ins w:id="1306" w:author="Bambi C" w:date="2022-08-09T14:00:00Z">
        <w:r w:rsidR="00CB71A5">
          <w:t xml:space="preserve"> </w:t>
        </w:r>
      </w:ins>
      <w:ins w:id="1307" w:author="Bambi C" w:date="2022-08-09T13:59:00Z">
        <w:r>
          <w:t>(</w:t>
        </w:r>
      </w:ins>
      <w:ins w:id="1308" w:author="Bambi C" w:date="2022-08-09T14:00:00Z">
        <w:r w:rsidR="00903E18" w:rsidRPr="00903E18">
          <w:fldChar w:fldCharType="begin"/>
        </w:r>
        <w:r w:rsidR="00903E18" w:rsidRPr="00903E18">
          <w:instrText xml:space="preserve"> REF _Ref110360043 \h </w:instrText>
        </w:r>
      </w:ins>
      <w:ins w:id="1309" w:author="Bambi C" w:date="2022-08-09T14:00:00Z">
        <w:r w:rsidR="00903E18" w:rsidRPr="00903E18">
          <w:fldChar w:fldCharType="separate"/>
        </w:r>
        <w:r w:rsidR="00903E18" w:rsidRPr="00903E18">
          <w:t>Figure 14</w:t>
        </w:r>
        <w:r w:rsidR="00903E18" w:rsidRPr="00903E18">
          <w:fldChar w:fldCharType="end"/>
        </w:r>
      </w:ins>
      <w:ins w:id="1310" w:author="Bambi C" w:date="2022-08-09T13:59:00Z">
        <w:r>
          <w:t>).</w:t>
        </w:r>
      </w:ins>
      <w:ins w:id="1311" w:author="Bambi C" w:date="2022-08-09T14:00:00Z">
        <w:r w:rsidR="00CB71A5">
          <w:t xml:space="preserve"> The prompt </w:t>
        </w:r>
      </w:ins>
      <w:ins w:id="1312" w:author="Bambi C" w:date="2022-08-09T14:02:00Z">
        <w:r w:rsidR="005515EF">
          <w:t xml:space="preserve">for the user to input </w:t>
        </w:r>
      </w:ins>
      <w:ins w:id="1313" w:author="Bambi C" w:date="2022-08-09T14:01:00Z">
        <w:r w:rsidR="00CB71A5">
          <w:t>H</w:t>
        </w:r>
      </w:ins>
      <w:ins w:id="1314" w:author="Bambi C" w:date="2022-08-09T14:00:00Z">
        <w:r w:rsidR="00CB71A5">
          <w:t xml:space="preserve">ousehold </w:t>
        </w:r>
      </w:ins>
      <w:ins w:id="1315" w:author="Bambi C" w:date="2022-08-09T14:01:00Z">
        <w:r w:rsidR="00CB71A5">
          <w:t>I</w:t>
        </w:r>
      </w:ins>
      <w:ins w:id="1316" w:author="Bambi C" w:date="2022-08-09T14:00:00Z">
        <w:r w:rsidR="00CB71A5">
          <w:t>tem is replaced with Task and</w:t>
        </w:r>
      </w:ins>
      <w:ins w:id="1317" w:author="Bambi C" w:date="2022-08-09T14:02:00Z">
        <w:r w:rsidR="00EF0B93">
          <w:t xml:space="preserve"> the </w:t>
        </w:r>
        <w:r w:rsidR="005515EF">
          <w:t>prompt to input</w:t>
        </w:r>
      </w:ins>
      <w:ins w:id="1318" w:author="Bambi C" w:date="2022-08-09T14:00:00Z">
        <w:r w:rsidR="00CB71A5">
          <w:t xml:space="preserve"> Estimated </w:t>
        </w:r>
      </w:ins>
      <w:ins w:id="1319" w:author="Bambi C" w:date="2022-08-09T14:01:00Z">
        <w:r w:rsidR="00CB71A5">
          <w:t xml:space="preserve">Value </w:t>
        </w:r>
      </w:ins>
      <w:ins w:id="1320" w:author="Bambi C" w:date="2022-08-09T14:02:00Z">
        <w:r w:rsidR="00DB3830">
          <w:t>is replaced with Priority.</w:t>
        </w:r>
      </w:ins>
    </w:p>
    <w:p w14:paraId="58DCE794" w14:textId="77777777" w:rsidR="008E6F01" w:rsidRDefault="00B935C4">
      <w:pPr>
        <w:keepNext/>
        <w:rPr>
          <w:ins w:id="1321" w:author="Bambi C" w:date="2022-08-09T14:07:00Z"/>
        </w:rPr>
        <w:pPrChange w:id="1322" w:author="Bambi C" w:date="2022-08-09T14:07:00Z">
          <w:pPr/>
        </w:pPrChange>
      </w:pPr>
      <w:ins w:id="1323" w:author="Bambi C" w:date="2022-08-09T13:58:00Z">
        <w:r w:rsidRPr="00B935C4">
          <w:rPr>
            <w:noProof/>
          </w:rPr>
          <w:lastRenderedPageBreak/>
          <w:drawing>
            <wp:inline distT="0" distB="0" distL="0" distR="0" wp14:anchorId="54817CD6" wp14:editId="198CBCA2">
              <wp:extent cx="5486400" cy="3712464"/>
              <wp:effectExtent l="0" t="0" r="0" b="0"/>
              <wp:docPr id="10" name="Picture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371246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642D482D" w14:textId="06D62FFC" w:rsidR="0050052F" w:rsidRPr="0050052F" w:rsidRDefault="008E6F01" w:rsidP="008E6F01">
      <w:pPr>
        <w:pStyle w:val="Caption"/>
      </w:pPr>
      <w:ins w:id="1324" w:author="Bambi C" w:date="2022-08-09T14:07:00Z">
        <w:r>
          <w:t xml:space="preserve">Figure </w:t>
        </w:r>
        <w:r>
          <w:fldChar w:fldCharType="begin"/>
        </w:r>
        <w:r>
          <w:instrText xml:space="preserve"> SEQ Figure \* ARABIC </w:instrText>
        </w:r>
      </w:ins>
      <w:r>
        <w:fldChar w:fldCharType="separate"/>
      </w:r>
      <w:ins w:id="1325" w:author="Bambi C" w:date="2022-08-09T14:07:00Z">
        <w:r>
          <w:rPr>
            <w:noProof/>
          </w:rPr>
          <w:t>16</w:t>
        </w:r>
        <w:r>
          <w:fldChar w:fldCharType="end"/>
        </w:r>
        <w:r>
          <w:t>. Screen capture of user adding data</w:t>
        </w:r>
      </w:ins>
    </w:p>
    <w:p w14:paraId="17A3CBA4" w14:textId="544BE540" w:rsidR="001F4DD1" w:rsidDel="0050052F" w:rsidRDefault="00E478B9" w:rsidP="009E33F3">
      <w:pPr>
        <w:pStyle w:val="Caption"/>
        <w:rPr>
          <w:del w:id="1326" w:author="Bambi C" w:date="2022-08-09T13:56:00Z"/>
        </w:rPr>
      </w:pPr>
      <w:bookmarkStart w:id="1327" w:name="_Ref110375353"/>
      <w:del w:id="1328" w:author="Bambi C" w:date="2022-08-09T14:07:00Z">
        <w:r w:rsidDel="008E6F01">
          <w:delText xml:space="preserve">Figure </w:delText>
        </w:r>
        <w:r w:rsidR="003F0674" w:rsidDel="008E6F01">
          <w:rPr>
            <w:b w:val="0"/>
            <w:bCs w:val="0"/>
          </w:rPr>
          <w:fldChar w:fldCharType="begin"/>
        </w:r>
        <w:r w:rsidR="003F0674" w:rsidDel="008E6F01">
          <w:delInstrText xml:space="preserve"> SEQ Figure \* ARABIC </w:delInstrText>
        </w:r>
        <w:r w:rsidR="003F0674" w:rsidDel="008E6F01">
          <w:rPr>
            <w:b w:val="0"/>
            <w:bCs w:val="0"/>
          </w:rPr>
          <w:fldChar w:fldCharType="separate"/>
        </w:r>
        <w:r w:rsidR="002A2F02" w:rsidDel="008E6F01">
          <w:rPr>
            <w:noProof/>
          </w:rPr>
          <w:delText>18</w:delText>
        </w:r>
        <w:r w:rsidR="003F0674" w:rsidDel="008E6F01">
          <w:rPr>
            <w:b w:val="0"/>
            <w:bCs w:val="0"/>
            <w:noProof/>
          </w:rPr>
          <w:fldChar w:fldCharType="end"/>
        </w:r>
        <w:r w:rsidDel="008E6F01">
          <w:delText>. Screen capture of program writing list table data to text file and closing</w:delText>
        </w:r>
      </w:del>
      <w:bookmarkEnd w:id="1327"/>
    </w:p>
    <w:p w14:paraId="2E309D50" w14:textId="3CA727FB" w:rsidR="00202921" w:rsidDel="0050052F" w:rsidRDefault="00202921" w:rsidP="009E33F3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del w:id="1329" w:author="Bambi C" w:date="2022-08-09T13:56:00Z"/>
        </w:rPr>
      </w:pPr>
    </w:p>
    <w:p w14:paraId="6E839427" w14:textId="219C07ED" w:rsidR="002A2F02" w:rsidDel="0050052F" w:rsidRDefault="002A2F02" w:rsidP="009E33F3">
      <w:pPr>
        <w:keepNext/>
        <w:rPr>
          <w:del w:id="1330" w:author="Bambi C" w:date="2022-08-09T13:56:00Z"/>
        </w:rPr>
      </w:pPr>
    </w:p>
    <w:p w14:paraId="185A2DFC" w14:textId="6B209CB1" w:rsidR="001F4DD1" w:rsidDel="0050052F" w:rsidRDefault="002A2F02" w:rsidP="002A2F02">
      <w:pPr>
        <w:pStyle w:val="Caption"/>
        <w:rPr>
          <w:del w:id="1331" w:author="Bambi C" w:date="2022-08-09T13:56:00Z"/>
        </w:rPr>
      </w:pPr>
      <w:bookmarkStart w:id="1332" w:name="_Ref110375875"/>
      <w:del w:id="1333" w:author="Bambi C" w:date="2022-08-09T13:56:00Z">
        <w:r w:rsidDel="0050052F">
          <w:delText xml:space="preserve">Figure </w:delText>
        </w:r>
        <w:r w:rsidR="003F0674" w:rsidDel="0050052F">
          <w:rPr>
            <w:b w:val="0"/>
            <w:bCs w:val="0"/>
          </w:rPr>
          <w:fldChar w:fldCharType="begin"/>
        </w:r>
        <w:r w:rsidR="003F0674" w:rsidDel="0050052F">
          <w:delInstrText xml:space="preserve"> SEQ Figure \* ARABIC </w:delInstrText>
        </w:r>
        <w:r w:rsidR="003F0674" w:rsidDel="0050052F">
          <w:rPr>
            <w:b w:val="0"/>
            <w:bCs w:val="0"/>
          </w:rPr>
          <w:fldChar w:fldCharType="separate"/>
        </w:r>
        <w:r w:rsidDel="0050052F">
          <w:rPr>
            <w:noProof/>
          </w:rPr>
          <w:delText>19</w:delText>
        </w:r>
        <w:r w:rsidR="003F0674" w:rsidDel="0050052F">
          <w:rPr>
            <w:b w:val="0"/>
            <w:bCs w:val="0"/>
            <w:noProof/>
          </w:rPr>
          <w:fldChar w:fldCharType="end"/>
        </w:r>
        <w:bookmarkEnd w:id="1332"/>
        <w:r w:rsidDel="0050052F">
          <w:delText>. Screen capture if user selects Option 3 when there is no data entered</w:delText>
        </w:r>
      </w:del>
    </w:p>
    <w:p w14:paraId="0E1BA84F" w14:textId="42382DC6" w:rsidR="00A43364" w:rsidDel="008E6F01" w:rsidRDefault="00A43364">
      <w:pPr>
        <w:pStyle w:val="Caption"/>
        <w:rPr>
          <w:del w:id="1334" w:author="Bambi C" w:date="2022-08-09T14:07:00Z"/>
        </w:rPr>
        <w:pPrChange w:id="1335" w:author="Bambi C" w:date="2022-08-09T13:56:00Z">
          <w:pPr/>
        </w:pPrChange>
      </w:pPr>
    </w:p>
    <w:p w14:paraId="1A182A7C" w14:textId="2A59D75E" w:rsidR="0050052F" w:rsidRPr="00F52064" w:rsidDel="00D81B5B" w:rsidRDefault="005561E7" w:rsidP="0050052F">
      <w:pPr>
        <w:pStyle w:val="Caption"/>
        <w:rPr>
          <w:del w:id="1336" w:author="Bambi C" w:date="2022-08-09T14:04:00Z"/>
          <w:b w:val="0"/>
          <w:color w:val="auto"/>
          <w:sz w:val="20"/>
          <w:szCs w:val="20"/>
          <w:rPrChange w:id="1337" w:author="Bambi C" w:date="2022-08-10T07:29:00Z">
            <w:rPr>
              <w:del w:id="1338" w:author="Bambi C" w:date="2022-08-09T14:04:00Z"/>
              <w:bCs w:val="0"/>
              <w:color w:val="auto"/>
              <w:sz w:val="20"/>
              <w:szCs w:val="20"/>
            </w:rPr>
          </w:rPrChange>
        </w:rPr>
      </w:pPr>
      <w:ins w:id="1339" w:author="Bambi C" w:date="2022-08-09T14:04:00Z">
        <w:r w:rsidRPr="00F52064">
          <w:rPr>
            <w:b w:val="0"/>
          </w:rPr>
          <w:t xml:space="preserve">The user can enter “M” or “m” into </w:t>
        </w:r>
        <w:r w:rsidR="00D81B5B" w:rsidRPr="00F52064">
          <w:rPr>
            <w:b w:val="0"/>
          </w:rPr>
          <w:t>either prompt to return to the menu</w:t>
        </w:r>
      </w:ins>
      <w:ins w:id="1340" w:author="Bambi C" w:date="2022-08-10T07:29:00Z">
        <w:r w:rsidR="00F52064">
          <w:rPr>
            <w:bCs w:val="0"/>
          </w:rPr>
          <w:t xml:space="preserve"> (</w:t>
        </w:r>
      </w:ins>
      <w:ins w:id="1341" w:author="Bambi C" w:date="2022-08-10T07:30:00Z">
        <w:r w:rsidR="0010641A">
          <w:rPr>
            <w:bCs w:val="0"/>
          </w:rPr>
          <w:fldChar w:fldCharType="begin"/>
        </w:r>
        <w:r w:rsidR="0010641A">
          <w:rPr>
            <w:bCs w:val="0"/>
          </w:rPr>
          <w:instrText xml:space="preserve"> REF _Ref111009072 \h </w:instrText>
        </w:r>
        <w:r w:rsidR="0010641A">
          <w:rPr>
            <w:bCs w:val="0"/>
          </w:rPr>
        </w:r>
      </w:ins>
      <w:r w:rsidR="0010641A">
        <w:rPr>
          <w:bCs w:val="0"/>
        </w:rPr>
        <w:fldChar w:fldCharType="separate"/>
      </w:r>
      <w:ins w:id="1342" w:author="Bambi C" w:date="2022-08-10T07:30:00Z">
        <w:r w:rsidR="0010641A">
          <w:t xml:space="preserve">Figure </w:t>
        </w:r>
        <w:r w:rsidR="0010641A">
          <w:rPr>
            <w:noProof/>
          </w:rPr>
          <w:t>17</w:t>
        </w:r>
        <w:r w:rsidR="0010641A">
          <w:rPr>
            <w:bCs w:val="0"/>
          </w:rPr>
          <w:fldChar w:fldCharType="end"/>
        </w:r>
      </w:ins>
      <w:ins w:id="1343" w:author="Bambi C" w:date="2022-08-10T07:29:00Z">
        <w:r w:rsidR="00F52064">
          <w:rPr>
            <w:bCs w:val="0"/>
          </w:rPr>
          <w:t>)</w:t>
        </w:r>
      </w:ins>
      <w:ins w:id="1344" w:author="Bambi C" w:date="2022-08-09T14:04:00Z">
        <w:r w:rsidR="00D81B5B" w:rsidRPr="00F52064">
          <w:rPr>
            <w:b w:val="0"/>
          </w:rPr>
          <w:t>.</w:t>
        </w:r>
      </w:ins>
    </w:p>
    <w:p w14:paraId="265C000B" w14:textId="77777777" w:rsidR="00D81B5B" w:rsidRDefault="00D81B5B" w:rsidP="00D81B5B">
      <w:pPr>
        <w:rPr>
          <w:ins w:id="1345" w:author="Bambi C" w:date="2022-08-09T14:05:00Z"/>
        </w:rPr>
      </w:pPr>
    </w:p>
    <w:p w14:paraId="245BF14B" w14:textId="77777777" w:rsidR="008E6F01" w:rsidRDefault="00D81B5B">
      <w:pPr>
        <w:keepNext/>
        <w:rPr>
          <w:ins w:id="1346" w:author="Bambi C" w:date="2022-08-09T14:07:00Z"/>
        </w:rPr>
        <w:pPrChange w:id="1347" w:author="Bambi C" w:date="2022-08-09T14:07:00Z">
          <w:pPr/>
        </w:pPrChange>
      </w:pPr>
      <w:ins w:id="1348" w:author="Bambi C" w:date="2022-08-09T14:05:00Z">
        <w:r w:rsidRPr="00D81B5B">
          <w:rPr>
            <w:noProof/>
          </w:rPr>
          <w:drawing>
            <wp:inline distT="0" distB="0" distL="0" distR="0" wp14:anchorId="47080897" wp14:editId="014A4D93">
              <wp:extent cx="5486400" cy="2715768"/>
              <wp:effectExtent l="0" t="0" r="0" b="0"/>
              <wp:docPr id="11" name="Pictur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271576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3D98114F" w14:textId="7E935D28" w:rsidR="00653FBE" w:rsidDel="0050052F" w:rsidRDefault="008E6F01" w:rsidP="009E33F3">
      <w:pPr>
        <w:pStyle w:val="Caption"/>
        <w:rPr>
          <w:del w:id="1349" w:author="Bambi C" w:date="2022-08-09T13:56:00Z"/>
        </w:rPr>
      </w:pPr>
      <w:bookmarkStart w:id="1350" w:name="_Ref111009032"/>
      <w:bookmarkStart w:id="1351" w:name="_Ref111009072"/>
      <w:ins w:id="1352" w:author="Bambi C" w:date="2022-08-09T14:07:00Z">
        <w:r>
          <w:t xml:space="preserve">Figure </w:t>
        </w:r>
        <w:r>
          <w:rPr>
            <w:b w:val="0"/>
            <w:bCs w:val="0"/>
          </w:rPr>
          <w:fldChar w:fldCharType="begin"/>
        </w:r>
        <w:r>
          <w:instrText xml:space="preserve"> SEQ Figure \* ARABIC </w:instrText>
        </w:r>
      </w:ins>
      <w:r>
        <w:rPr>
          <w:b w:val="0"/>
          <w:bCs w:val="0"/>
        </w:rPr>
        <w:fldChar w:fldCharType="separate"/>
      </w:r>
      <w:ins w:id="1353" w:author="Bambi C" w:date="2022-08-09T14:07:00Z">
        <w:r>
          <w:rPr>
            <w:noProof/>
          </w:rPr>
          <w:t>17</w:t>
        </w:r>
        <w:r>
          <w:rPr>
            <w:b w:val="0"/>
            <w:bCs w:val="0"/>
          </w:rPr>
          <w:fldChar w:fldCharType="end"/>
        </w:r>
        <w:bookmarkEnd w:id="1351"/>
        <w:r>
          <w:t>. Screen capture of user returning to menu from option 1</w:t>
        </w:r>
      </w:ins>
      <w:bookmarkStart w:id="1354" w:name="_Ref110376256"/>
      <w:bookmarkEnd w:id="1350"/>
      <w:del w:id="1355" w:author="Bambi C" w:date="2022-08-09T14:04:00Z">
        <w:r w:rsidR="00653FBE" w:rsidDel="005561E7">
          <w:delText xml:space="preserve">Figure </w:delText>
        </w:r>
        <w:r w:rsidR="003F0674" w:rsidDel="005561E7">
          <w:rPr>
            <w:b w:val="0"/>
            <w:bCs w:val="0"/>
          </w:rPr>
          <w:fldChar w:fldCharType="begin"/>
        </w:r>
        <w:r w:rsidR="003F0674" w:rsidDel="005561E7">
          <w:delInstrText xml:space="preserve"> SEQ Figure \* ARABIC </w:delInstrText>
        </w:r>
        <w:r w:rsidR="003F0674" w:rsidDel="005561E7">
          <w:rPr>
            <w:b w:val="0"/>
            <w:bCs w:val="0"/>
          </w:rPr>
          <w:fldChar w:fldCharType="separate"/>
        </w:r>
        <w:r w:rsidR="00653FBE" w:rsidDel="005561E7">
          <w:rPr>
            <w:noProof/>
          </w:rPr>
          <w:delText>20</w:delText>
        </w:r>
        <w:r w:rsidR="003F0674" w:rsidDel="005561E7">
          <w:rPr>
            <w:b w:val="0"/>
            <w:bCs w:val="0"/>
            <w:noProof/>
          </w:rPr>
          <w:fldChar w:fldCharType="end"/>
        </w:r>
        <w:bookmarkEnd w:id="1354"/>
        <w:r w:rsidR="00653FBE" w:rsidDel="005561E7">
          <w:delText>. Screen capture if user selects Menu</w:delText>
        </w:r>
      </w:del>
    </w:p>
    <w:p w14:paraId="38E514A4" w14:textId="5A7DF697" w:rsidR="00DC1164" w:rsidDel="0050052F" w:rsidRDefault="00DC1164" w:rsidP="00DC1164">
      <w:pPr>
        <w:rPr>
          <w:del w:id="1356" w:author="Bambi C" w:date="2022-08-09T13:56:00Z"/>
        </w:rPr>
      </w:pPr>
    </w:p>
    <w:p w14:paraId="4BAB8DC9" w14:textId="0CF8C415" w:rsidR="00F742CE" w:rsidRDefault="00F742CE">
      <w:pPr>
        <w:pStyle w:val="Caption"/>
        <w:pPrChange w:id="1357" w:author="Bambi C" w:date="2022-08-09T13:56:00Z">
          <w:pPr>
            <w:keepNext/>
          </w:pPr>
        </w:pPrChange>
      </w:pPr>
    </w:p>
    <w:p w14:paraId="3F37F576" w14:textId="7FCA4239" w:rsidR="00653FBE" w:rsidRPr="00653FBE" w:rsidDel="0050052F" w:rsidRDefault="00F742CE" w:rsidP="009E33F3">
      <w:pPr>
        <w:pStyle w:val="Caption"/>
        <w:rPr>
          <w:del w:id="1358" w:author="Bambi C" w:date="2022-08-09T13:56:00Z"/>
        </w:rPr>
      </w:pPr>
      <w:bookmarkStart w:id="1359" w:name="_Ref110376380"/>
      <w:del w:id="1360" w:author="Bambi C" w:date="2022-08-09T13:56:00Z">
        <w:r w:rsidDel="0050052F">
          <w:delText xml:space="preserve">Figure </w:delText>
        </w:r>
        <w:r w:rsidR="003F0674" w:rsidDel="0050052F">
          <w:rPr>
            <w:b w:val="0"/>
            <w:bCs w:val="0"/>
          </w:rPr>
          <w:fldChar w:fldCharType="begin"/>
        </w:r>
        <w:r w:rsidR="003F0674" w:rsidDel="0050052F">
          <w:delInstrText xml:space="preserve"> SEQ Figure \* ARABIC </w:delInstrText>
        </w:r>
        <w:r w:rsidR="003F0674" w:rsidDel="0050052F">
          <w:rPr>
            <w:b w:val="0"/>
            <w:bCs w:val="0"/>
          </w:rPr>
          <w:fldChar w:fldCharType="separate"/>
        </w:r>
        <w:r w:rsidDel="0050052F">
          <w:rPr>
            <w:noProof/>
          </w:rPr>
          <w:delText>21</w:delText>
        </w:r>
        <w:r w:rsidR="003F0674" w:rsidDel="0050052F">
          <w:rPr>
            <w:b w:val="0"/>
            <w:bCs w:val="0"/>
            <w:noProof/>
          </w:rPr>
          <w:fldChar w:fldCharType="end"/>
        </w:r>
        <w:bookmarkEnd w:id="1359"/>
        <w:r w:rsidDel="0050052F">
          <w:delText>. Screen capture if user chooses to Quit</w:delText>
        </w:r>
        <w:r w:rsidR="003C7F37" w:rsidDel="0050052F">
          <w:delText xml:space="preserve"> the program</w:delText>
        </w:r>
      </w:del>
    </w:p>
    <w:p w14:paraId="151E2176" w14:textId="652B02B6" w:rsidR="002E4688" w:rsidRDefault="002E4688" w:rsidP="002E4688">
      <w:pPr>
        <w:jc w:val="right"/>
        <w:rPr>
          <w:ins w:id="1361" w:author="Bambi C" w:date="2022-08-09T11:47:00Z"/>
        </w:rPr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Pr="000527C0">
        <w:t>Table of Contents</w:t>
      </w:r>
      <w:r w:rsidRPr="000527C0">
        <w:fldChar w:fldCharType="end"/>
      </w:r>
      <w:r w:rsidRPr="000527C0">
        <w:t>]</w:t>
      </w:r>
    </w:p>
    <w:p w14:paraId="2EACFA1D" w14:textId="37EBD16E" w:rsidR="000F160E" w:rsidRPr="00E67DD3" w:rsidRDefault="000F160E" w:rsidP="000F160E">
      <w:pPr>
        <w:pStyle w:val="Heading4"/>
        <w:rPr>
          <w:ins w:id="1362" w:author="Bambi C" w:date="2022-08-09T13:40:00Z"/>
        </w:rPr>
      </w:pPr>
      <w:bookmarkStart w:id="1363" w:name="_Toc110958788"/>
      <w:ins w:id="1364" w:author="Bambi C" w:date="2022-08-09T13:40:00Z">
        <w:r>
          <w:t xml:space="preserve">Menu option </w:t>
        </w:r>
      </w:ins>
      <w:ins w:id="1365" w:author="Bambi C" w:date="2022-08-09T13:41:00Z">
        <w:r>
          <w:t>3</w:t>
        </w:r>
      </w:ins>
      <w:ins w:id="1366" w:author="Bambi C" w:date="2022-08-09T13:40:00Z">
        <w:r>
          <w:t xml:space="preserve">: </w:t>
        </w:r>
      </w:ins>
      <w:ins w:id="1367" w:author="Bambi C" w:date="2022-08-09T13:41:00Z">
        <w:r>
          <w:t>Remove an existing item</w:t>
        </w:r>
      </w:ins>
      <w:bookmarkEnd w:id="1363"/>
    </w:p>
    <w:p w14:paraId="09E92AE3" w14:textId="60F10E6B" w:rsidR="00037B5C" w:rsidRPr="00BB3E5B" w:rsidRDefault="00037B5C" w:rsidP="00037B5C">
      <w:pPr>
        <w:rPr>
          <w:ins w:id="1368" w:author="Bambi C" w:date="2022-08-09T11:47:00Z"/>
          <w:i/>
          <w:iCs w:val="0"/>
        </w:rPr>
      </w:pPr>
      <w:ins w:id="1369" w:author="Bambi C" w:date="2022-08-09T11:47:00Z">
        <w:r w:rsidRPr="00BB3E5B">
          <w:rPr>
            <w:i/>
            <w:iCs w:val="0"/>
          </w:rPr>
          <w:lastRenderedPageBreak/>
          <w:t xml:space="preserve">Requirement </w:t>
        </w:r>
      </w:ins>
      <w:ins w:id="1370" w:author="Bambi C" w:date="2022-08-09T11:48:00Z">
        <w:r>
          <w:rPr>
            <w:i/>
            <w:iCs w:val="0"/>
          </w:rPr>
          <w:t>5</w:t>
        </w:r>
      </w:ins>
      <w:ins w:id="1371" w:author="Bambi C" w:date="2022-08-09T11:47:00Z">
        <w:r w:rsidRPr="00BB3E5B">
          <w:rPr>
            <w:i/>
            <w:iCs w:val="0"/>
          </w:rPr>
          <w:t>:</w:t>
        </w:r>
        <w:r>
          <w:rPr>
            <w:i/>
            <w:iCs w:val="0"/>
          </w:rPr>
          <w:t xml:space="preserve"> </w:t>
        </w:r>
      </w:ins>
      <w:ins w:id="1372" w:author="Bambi C" w:date="2022-08-09T14:08:00Z">
        <w:r w:rsidR="005D1C15">
          <w:rPr>
            <w:i/>
            <w:iCs w:val="0"/>
          </w:rPr>
          <w:t>Remove an item from the list/Table.</w:t>
        </w:r>
      </w:ins>
    </w:p>
    <w:p w14:paraId="511EFA64" w14:textId="68307EF7" w:rsidR="00037B5C" w:rsidRPr="0079701E" w:rsidRDefault="000C0735" w:rsidP="00037B5C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1373" w:author="Bambi C" w:date="2022-08-09T11:47:00Z"/>
          <w:rFonts w:cstheme="minorHAnsi"/>
        </w:rPr>
      </w:pPr>
      <w:ins w:id="1374" w:author="Bambi C" w:date="2022-08-09T14:09:00Z">
        <w:r>
          <w:t xml:space="preserve">Rather than limiting the user </w:t>
        </w:r>
      </w:ins>
      <w:ins w:id="1375" w:author="Bambi C" w:date="2022-08-09T14:16:00Z">
        <w:r w:rsidR="005E58B3">
          <w:t>to</w:t>
        </w:r>
      </w:ins>
      <w:ins w:id="1376" w:author="Bambi C" w:date="2022-08-09T14:09:00Z">
        <w:r>
          <w:t xml:space="preserve"> only removing “new</w:t>
        </w:r>
        <w:r w:rsidR="00AB4491">
          <w:t xml:space="preserve"> item”, I</w:t>
        </w:r>
      </w:ins>
      <w:ins w:id="1377" w:author="Bambi C" w:date="2022-08-09T14:10:00Z">
        <w:r w:rsidR="00AB4491">
          <w:t xml:space="preserve"> decided to enable the user to remove</w:t>
        </w:r>
      </w:ins>
      <w:ins w:id="1378" w:author="Bambi C" w:date="2022-08-09T14:16:00Z">
        <w:r w:rsidR="005E58B3">
          <w:t xml:space="preserve"> data that </w:t>
        </w:r>
        <w:r w:rsidR="0019299B">
          <w:t>was already stored in the d</w:t>
        </w:r>
      </w:ins>
      <w:ins w:id="1379" w:author="Bambi C" w:date="2022-08-09T14:17:00Z">
        <w:r w:rsidR="0019299B">
          <w:t xml:space="preserve">ata file </w:t>
        </w:r>
      </w:ins>
      <w:ins w:id="1380" w:author="Bambi C" w:date="2022-08-09T14:19:00Z">
        <w:r w:rsidR="00BC6219">
          <w:t xml:space="preserve">(Section </w:t>
        </w:r>
        <w:r w:rsidR="00BC6219">
          <w:fldChar w:fldCharType="begin"/>
        </w:r>
        <w:r w:rsidR="00BC6219">
          <w:instrText xml:space="preserve"> REF _Ref110947213 \r \h </w:instrText>
        </w:r>
      </w:ins>
      <w:r w:rsidR="00BC6219">
        <w:fldChar w:fldCharType="separate"/>
      </w:r>
      <w:ins w:id="1381" w:author="Bambi C" w:date="2022-08-09T14:19:00Z">
        <w:r w:rsidR="00BC6219">
          <w:t>4.2.2.3</w:t>
        </w:r>
        <w:r w:rsidR="00BC6219">
          <w:fldChar w:fldCharType="end"/>
        </w:r>
        <w:r w:rsidR="00BC6219">
          <w:t xml:space="preserve">) </w:t>
        </w:r>
      </w:ins>
      <w:ins w:id="1382" w:author="Bambi C" w:date="2022-08-09T14:17:00Z">
        <w:r w:rsidR="0019299B">
          <w:t>as well as any new data they had entered</w:t>
        </w:r>
        <w:r w:rsidR="00D42DCE">
          <w:t xml:space="preserve"> (Section </w:t>
        </w:r>
      </w:ins>
      <w:ins w:id="1383" w:author="Bambi C" w:date="2022-08-09T14:19:00Z">
        <w:r w:rsidR="00BC6219">
          <w:fldChar w:fldCharType="begin"/>
        </w:r>
        <w:r w:rsidR="00BC6219">
          <w:instrText xml:space="preserve"> REF _Ref110947193 \r \h </w:instrText>
        </w:r>
      </w:ins>
      <w:r w:rsidR="00BC6219">
        <w:fldChar w:fldCharType="separate"/>
      </w:r>
      <w:ins w:id="1384" w:author="Bambi C" w:date="2022-08-09T14:19:00Z">
        <w:r w:rsidR="00BC6219">
          <w:t>4.2.2.4</w:t>
        </w:r>
        <w:r w:rsidR="00BC6219">
          <w:fldChar w:fldCharType="end"/>
        </w:r>
      </w:ins>
      <w:ins w:id="1385" w:author="Bambi C" w:date="2022-08-09T14:17:00Z">
        <w:r w:rsidR="00D42DCE">
          <w:t>)</w:t>
        </w:r>
      </w:ins>
      <w:ins w:id="1386" w:author="Bambi C" w:date="2022-08-09T14:10:00Z">
        <w:r w:rsidR="00AB4491">
          <w:t xml:space="preserve">. </w:t>
        </w:r>
        <w:r w:rsidR="002E2338">
          <w:t xml:space="preserve">If I wanted to limit the user to removing only new items, then I would have </w:t>
        </w:r>
      </w:ins>
      <w:ins w:id="1387" w:author="Bambi C" w:date="2022-08-09T14:11:00Z">
        <w:r w:rsidR="002E2338">
          <w:t xml:space="preserve">created another list table </w:t>
        </w:r>
        <w:r w:rsidR="0079701E">
          <w:t xml:space="preserve">for new items (e.g., </w:t>
        </w:r>
        <w:proofErr w:type="spellStart"/>
        <w:r w:rsidR="0079701E" w:rsidRPr="00EB7A0A">
          <w:rPr>
            <w:rFonts w:ascii="Consolas" w:hAnsi="Consolas" w:cs="Consolas"/>
            <w:iCs w:val="0"/>
            <w:color w:val="000000" w:themeColor="text1"/>
          </w:rPr>
          <w:t>lstTable</w:t>
        </w:r>
        <w:r w:rsidR="0079701E">
          <w:rPr>
            <w:rFonts w:ascii="Consolas" w:hAnsi="Consolas" w:cs="Consolas"/>
            <w:iCs w:val="0"/>
            <w:color w:val="000000" w:themeColor="text1"/>
          </w:rPr>
          <w:t>New</w:t>
        </w:r>
        <w:proofErr w:type="spellEnd"/>
        <w:r w:rsidR="0079701E" w:rsidRPr="0079701E">
          <w:rPr>
            <w:rFonts w:cstheme="minorHAnsi"/>
            <w:iCs w:val="0"/>
            <w:color w:val="000000" w:themeColor="text1"/>
            <w:rPrChange w:id="1388" w:author="Bambi C" w:date="2022-08-09T14:11:00Z">
              <w:rPr>
                <w:rFonts w:ascii="Consolas" w:hAnsi="Consolas" w:cs="Consolas"/>
                <w:iCs w:val="0"/>
                <w:color w:val="000000" w:themeColor="text1"/>
              </w:rPr>
            </w:rPrChange>
          </w:rPr>
          <w:t>)</w:t>
        </w:r>
        <w:r w:rsidR="00AD2E4C">
          <w:rPr>
            <w:rFonts w:cstheme="minorHAnsi"/>
            <w:iCs w:val="0"/>
            <w:color w:val="000000" w:themeColor="text1"/>
          </w:rPr>
          <w:t>, then when saving d</w:t>
        </w:r>
      </w:ins>
      <w:ins w:id="1389" w:author="Bambi C" w:date="2022-08-09T14:12:00Z">
        <w:r w:rsidR="00AD2E4C">
          <w:rPr>
            <w:rFonts w:cstheme="minorHAnsi"/>
            <w:iCs w:val="0"/>
            <w:color w:val="000000" w:themeColor="text1"/>
          </w:rPr>
          <w:t xml:space="preserve">ata, I would </w:t>
        </w:r>
      </w:ins>
      <w:ins w:id="1390" w:author="Bambi C" w:date="2022-08-09T14:14:00Z">
        <w:r w:rsidR="00CB5B5E">
          <w:rPr>
            <w:rFonts w:cstheme="minorHAnsi"/>
            <w:iCs w:val="0"/>
            <w:color w:val="000000" w:themeColor="text1"/>
          </w:rPr>
          <w:t>open the data file in “append mode”</w:t>
        </w:r>
      </w:ins>
      <w:ins w:id="1391" w:author="Bambi C" w:date="2022-08-09T14:15:00Z">
        <w:r w:rsidR="00AE67E0">
          <w:rPr>
            <w:rFonts w:cstheme="minorHAnsi"/>
            <w:iCs w:val="0"/>
            <w:color w:val="000000" w:themeColor="text1"/>
          </w:rPr>
          <w:t xml:space="preserve">, </w:t>
        </w:r>
        <w:proofErr w:type="gramStart"/>
        <w:r w:rsidR="00AE67E0" w:rsidRPr="00AE67E0">
          <w:rPr>
            <w:rFonts w:ascii="Consolas" w:hAnsi="Consolas" w:cs="Consolas"/>
            <w:iCs w:val="0"/>
            <w:color w:val="000000" w:themeColor="text1"/>
            <w:rPrChange w:id="1392" w:author="Bambi C" w:date="2022-08-09T14:16:00Z">
              <w:rPr>
                <w:rFonts w:cstheme="minorHAnsi"/>
                <w:iCs w:val="0"/>
                <w:color w:val="000000" w:themeColor="text1"/>
              </w:rPr>
            </w:rPrChange>
          </w:rPr>
          <w:t>open(</w:t>
        </w:r>
        <w:proofErr w:type="gramEnd"/>
        <w:r w:rsidR="00AE67E0" w:rsidRPr="00AE67E0">
          <w:rPr>
            <w:rFonts w:ascii="Consolas" w:hAnsi="Consolas" w:cs="Consolas"/>
            <w:iCs w:val="0"/>
            <w:color w:val="000000" w:themeColor="text1"/>
            <w:rPrChange w:id="1393" w:author="Bambi C" w:date="2022-08-09T14:16:00Z">
              <w:rPr>
                <w:rFonts w:cstheme="minorHAnsi"/>
                <w:iCs w:val="0"/>
                <w:color w:val="000000" w:themeColor="text1"/>
              </w:rPr>
            </w:rPrChange>
          </w:rPr>
          <w:t>“ToDoList.txt”, “a”)</w:t>
        </w:r>
      </w:ins>
      <w:ins w:id="1394" w:author="Bambi C" w:date="2022-08-09T14:14:00Z">
        <w:r w:rsidR="00CB5B5E">
          <w:rPr>
            <w:rFonts w:cstheme="minorHAnsi"/>
            <w:iCs w:val="0"/>
            <w:color w:val="000000" w:themeColor="text1"/>
          </w:rPr>
          <w:t>.</w:t>
        </w:r>
      </w:ins>
      <w:ins w:id="1395" w:author="Bambi C" w:date="2022-08-09T14:26:00Z">
        <w:r w:rsidR="003B1388">
          <w:rPr>
            <w:rFonts w:cstheme="minorHAnsi"/>
            <w:iCs w:val="0"/>
            <w:color w:val="000000" w:themeColor="text1"/>
          </w:rPr>
          <w:t xml:space="preserve"> Additionally, I included the same code for displaying the data </w:t>
        </w:r>
        <w:r w:rsidR="00660B8F">
          <w:rPr>
            <w:rFonts w:cstheme="minorHAnsi"/>
            <w:iCs w:val="0"/>
            <w:color w:val="000000" w:themeColor="text1"/>
          </w:rPr>
          <w:t>to impro</w:t>
        </w:r>
      </w:ins>
      <w:ins w:id="1396" w:author="Bambi C" w:date="2022-08-09T14:27:00Z">
        <w:r w:rsidR="00660B8F">
          <w:rPr>
            <w:rFonts w:cstheme="minorHAnsi"/>
            <w:iCs w:val="0"/>
            <w:color w:val="000000" w:themeColor="text1"/>
          </w:rPr>
          <w:t>ve “ease of use” of this function (</w:t>
        </w:r>
      </w:ins>
      <w:ins w:id="1397" w:author="Bambi C" w:date="2022-08-09T14:28:00Z">
        <w:r w:rsidR="00A15748">
          <w:rPr>
            <w:rFonts w:cstheme="minorHAnsi"/>
            <w:iCs w:val="0"/>
            <w:color w:val="000000" w:themeColor="text1"/>
          </w:rPr>
          <w:fldChar w:fldCharType="begin"/>
        </w:r>
        <w:r w:rsidR="00A15748">
          <w:rPr>
            <w:rFonts w:cstheme="minorHAnsi"/>
            <w:iCs w:val="0"/>
            <w:color w:val="000000" w:themeColor="text1"/>
          </w:rPr>
          <w:instrText xml:space="preserve"> REF _Ref110947696 \h </w:instrText>
        </w:r>
      </w:ins>
      <w:r w:rsidR="00A15748">
        <w:rPr>
          <w:rFonts w:cstheme="minorHAnsi"/>
          <w:iCs w:val="0"/>
          <w:color w:val="000000" w:themeColor="text1"/>
        </w:rPr>
      </w:r>
      <w:r w:rsidR="00A15748">
        <w:rPr>
          <w:rFonts w:cstheme="minorHAnsi"/>
          <w:iCs w:val="0"/>
          <w:color w:val="000000" w:themeColor="text1"/>
        </w:rPr>
        <w:fldChar w:fldCharType="separate"/>
      </w:r>
      <w:ins w:id="1398" w:author="Bambi C" w:date="2022-08-09T14:28:00Z">
        <w:r w:rsidR="00A15748">
          <w:t xml:space="preserve">Figure </w:t>
        </w:r>
        <w:r w:rsidR="00A15748">
          <w:rPr>
            <w:noProof/>
          </w:rPr>
          <w:t>18</w:t>
        </w:r>
        <w:r w:rsidR="00A15748">
          <w:rPr>
            <w:rFonts w:cstheme="minorHAnsi"/>
            <w:iCs w:val="0"/>
            <w:color w:val="000000" w:themeColor="text1"/>
          </w:rPr>
          <w:fldChar w:fldCharType="end"/>
        </w:r>
      </w:ins>
      <w:ins w:id="1399" w:author="Bambi C" w:date="2022-08-09T14:27:00Z">
        <w:r w:rsidR="00660B8F">
          <w:rPr>
            <w:rFonts w:cstheme="minorHAnsi"/>
            <w:iCs w:val="0"/>
            <w:color w:val="000000" w:themeColor="text1"/>
          </w:rPr>
          <w:t>).</w:t>
        </w:r>
      </w:ins>
      <w:ins w:id="1400" w:author="Bambi C" w:date="2022-08-09T14:28:00Z">
        <w:r w:rsidR="00C22396">
          <w:rPr>
            <w:rFonts w:cstheme="minorHAnsi"/>
            <w:iCs w:val="0"/>
            <w:color w:val="000000" w:themeColor="text1"/>
          </w:rPr>
          <w:t xml:space="preserve"> </w:t>
        </w:r>
      </w:ins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037B5C" w:rsidRPr="00BB3E5B" w14:paraId="2B233371" w14:textId="77777777" w:rsidTr="00E31521">
        <w:trPr>
          <w:ins w:id="1401" w:author="Bambi C" w:date="2022-08-09T11:47:00Z"/>
        </w:trPr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34E6B406" w14:textId="56C7D468" w:rsidR="00E71336" w:rsidRPr="00E71336" w:rsidRDefault="00E71336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02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  <w:proofErr w:type="spellStart"/>
            <w:ins w:id="1403" w:author="Bambi C" w:date="2022-08-09T14:21:00Z"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>elif</w:t>
              </w:r>
              <w:proofErr w:type="spellEnd"/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</w:t>
              </w:r>
              <w:proofErr w:type="spellStart"/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>strChoice.strip</w:t>
              </w:r>
              <w:proofErr w:type="spellEnd"/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>() == '3':</w:t>
              </w:r>
            </w:ins>
          </w:p>
          <w:p w14:paraId="11952033" w14:textId="77777777" w:rsidR="00E71336" w:rsidRPr="00E71336" w:rsidRDefault="00E71336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04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</w:p>
          <w:p w14:paraId="40396D60" w14:textId="2E67CB3A" w:rsidR="00E71336" w:rsidRPr="00E71336" w:rsidRDefault="00E71336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05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  <w:ins w:id="1406" w:author="Bambi C" w:date="2022-08-09T14:21:00Z"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while True:</w:t>
              </w:r>
            </w:ins>
          </w:p>
          <w:p w14:paraId="7625DD5B" w14:textId="59322489" w:rsidR="00E71336" w:rsidRPr="00E71336" w:rsidRDefault="00E71336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07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  <w:ins w:id="1408" w:author="Bambi C" w:date="2022-08-09T14:21:00Z"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if </w:t>
              </w:r>
              <w:proofErr w:type="spellStart"/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>len</w:t>
              </w:r>
              <w:proofErr w:type="spellEnd"/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>(</w:t>
              </w:r>
              <w:proofErr w:type="spellStart"/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>lstTable</w:t>
              </w:r>
              <w:proofErr w:type="spellEnd"/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>) &gt; 0:  # Display tasks</w:t>
              </w:r>
            </w:ins>
          </w:p>
          <w:p w14:paraId="25A9D1F7" w14:textId="77777777" w:rsidR="00E71336" w:rsidRPr="00E71336" w:rsidRDefault="00E71336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09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</w:p>
          <w:p w14:paraId="7EE8A567" w14:textId="7F16C6FA" w:rsidR="00E71336" w:rsidRPr="00E71336" w:rsidRDefault="00E71336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10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  <w:ins w:id="1411" w:author="Bambi C" w:date="2022-08-09T14:21:00Z"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  <w:proofErr w:type="gramStart"/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>"\n\</w:t>
              </w:r>
              <w:proofErr w:type="spellStart"/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>tDisplaying</w:t>
              </w:r>
              <w:proofErr w:type="spellEnd"/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current data.")</w:t>
              </w:r>
            </w:ins>
          </w:p>
          <w:p w14:paraId="3E1E54DB" w14:textId="77777777" w:rsidR="00E71336" w:rsidRPr="00E71336" w:rsidRDefault="00E71336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12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</w:p>
          <w:p w14:paraId="2CAA39E4" w14:textId="3147E066" w:rsidR="00E71336" w:rsidRPr="00E71336" w:rsidRDefault="00E71336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13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  <w:ins w:id="1414" w:author="Bambi C" w:date="2022-08-09T14:21:00Z"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  <w:proofErr w:type="gramStart"/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>"\n\t" + "-" * 40)</w:t>
              </w:r>
            </w:ins>
          </w:p>
          <w:p w14:paraId="197B9BA0" w14:textId="631A9A6D" w:rsidR="00E71336" w:rsidRPr="00E71336" w:rsidRDefault="00E71336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15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  <w:ins w:id="1416" w:author="Bambi C" w:date="2022-08-09T14:21:00Z"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  <w:proofErr w:type="gramStart"/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>"\</w:t>
              </w:r>
              <w:proofErr w:type="spellStart"/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>tTask</w:t>
              </w:r>
              <w:proofErr w:type="spellEnd"/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| Priority")</w:t>
              </w:r>
            </w:ins>
          </w:p>
          <w:p w14:paraId="360DFAA7" w14:textId="7E7F9D93" w:rsidR="00E71336" w:rsidRPr="00E71336" w:rsidRDefault="00E71336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17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  <w:ins w:id="1418" w:author="Bambi C" w:date="2022-08-09T14:21:00Z"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  <w:proofErr w:type="gramStart"/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>"\t" + "-" * 40)</w:t>
              </w:r>
            </w:ins>
          </w:p>
          <w:p w14:paraId="5155B4FB" w14:textId="77777777" w:rsidR="00E71336" w:rsidRPr="00E71336" w:rsidRDefault="00E71336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19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</w:p>
          <w:p w14:paraId="600CD2A1" w14:textId="5AB5F1A9" w:rsidR="00E71336" w:rsidRPr="00E71336" w:rsidRDefault="00E71336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20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  <w:ins w:id="1421" w:author="Bambi C" w:date="2022-08-09T14:22:00Z"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</w:ins>
            <w:ins w:id="1422" w:author="Bambi C" w:date="2022-08-09T14:21:00Z"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for row in </w:t>
              </w:r>
              <w:proofErr w:type="spellStart"/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>lstTable</w:t>
              </w:r>
              <w:proofErr w:type="spellEnd"/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>:</w:t>
              </w:r>
            </w:ins>
          </w:p>
          <w:p w14:paraId="66F95555" w14:textId="2BC3E4ED" w:rsidR="00E71336" w:rsidRPr="00E71336" w:rsidRDefault="00956F92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23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  <w:ins w:id="1424" w:author="Bambi C" w:date="2022-08-09T14:22:00Z"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</w:t>
              </w:r>
            </w:ins>
            <w:proofErr w:type="gramStart"/>
            <w:ins w:id="1425" w:author="Bambi C" w:date="2022-08-09T14:21:00Z"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"\t" + row["Task"], row["Priority"],</w:t>
              </w:r>
            </w:ins>
          </w:p>
          <w:p w14:paraId="064B9ED6" w14:textId="2C1E0DB6" w:rsidR="00E71336" w:rsidRPr="00E71336" w:rsidRDefault="00956F92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26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  <w:ins w:id="1427" w:author="Bambi C" w:date="2022-08-09T14:22:00Z"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</w:t>
              </w:r>
              <w:r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</w:t>
              </w:r>
            </w:ins>
            <w:proofErr w:type="spellStart"/>
            <w:ins w:id="1428" w:author="Bambi C" w:date="2022-08-09T14:21:00Z"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sep</w:t>
              </w:r>
              <w:proofErr w:type="spellEnd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=" | ")</w:t>
              </w:r>
            </w:ins>
          </w:p>
          <w:p w14:paraId="1E191C03" w14:textId="77777777" w:rsidR="00E71336" w:rsidRPr="00E71336" w:rsidRDefault="00E71336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29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</w:p>
          <w:p w14:paraId="44544F45" w14:textId="5D5CF95A" w:rsidR="00E71336" w:rsidRPr="00E71336" w:rsidRDefault="00956F92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30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  <w:ins w:id="1431" w:author="Bambi C" w:date="2022-08-09T14:22:00Z"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</w:ins>
            <w:proofErr w:type="gramStart"/>
            <w:ins w:id="1432" w:author="Bambi C" w:date="2022-08-09T14:21:00Z"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"\n\t/end of data")</w:t>
              </w:r>
            </w:ins>
          </w:p>
          <w:p w14:paraId="7171DC09" w14:textId="77777777" w:rsidR="00E71336" w:rsidRPr="00E71336" w:rsidRDefault="00E71336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33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</w:p>
          <w:p w14:paraId="38133A88" w14:textId="4953A1C2" w:rsidR="00E71336" w:rsidRPr="00E71336" w:rsidRDefault="00956F92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34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  <w:ins w:id="1435" w:author="Bambi C" w:date="2022-08-09T14:22:00Z"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</w:ins>
            <w:proofErr w:type="gramStart"/>
            <w:ins w:id="1436" w:author="Bambi C" w:date="2022-08-09T14:21:00Z"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"\n\</w:t>
              </w:r>
              <w:proofErr w:type="spellStart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tEnter</w:t>
              </w:r>
              <w:proofErr w:type="spellEnd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the task you want removed."</w:t>
              </w:r>
            </w:ins>
          </w:p>
          <w:p w14:paraId="54B95796" w14:textId="09D53CE9" w:rsidR="00E71336" w:rsidRPr="00E71336" w:rsidRDefault="00E71336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37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  <w:ins w:id="1438" w:author="Bambi C" w:date="2022-08-09T14:21:00Z"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"\n\</w:t>
              </w:r>
              <w:proofErr w:type="spellStart"/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>tEnter</w:t>
              </w:r>
              <w:proofErr w:type="spellEnd"/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\"M\" to return to the [M]</w:t>
              </w:r>
              <w:proofErr w:type="spellStart"/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>enu</w:t>
              </w:r>
              <w:proofErr w:type="spellEnd"/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>.")</w:t>
              </w:r>
            </w:ins>
          </w:p>
          <w:p w14:paraId="6561E9B6" w14:textId="77777777" w:rsidR="00E71336" w:rsidRPr="00E71336" w:rsidRDefault="00E71336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39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</w:p>
          <w:p w14:paraId="784FCB3F" w14:textId="5B0C7E70" w:rsidR="00E71336" w:rsidRPr="00E71336" w:rsidRDefault="00872F37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40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  <w:ins w:id="1441" w:author="Bambi C" w:date="2022-08-09T14:23:00Z"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</w:ins>
            <w:ins w:id="1442" w:author="Bambi C" w:date="2022-08-09T14:21:00Z"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r = </w:t>
              </w:r>
              <w:proofErr w:type="gramStart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input(</w:t>
              </w:r>
              <w:proofErr w:type="gramEnd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"\</w:t>
              </w:r>
              <w:proofErr w:type="spellStart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nWhat</w:t>
              </w:r>
              <w:proofErr w:type="spellEnd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task do you want to remove? ")</w:t>
              </w:r>
            </w:ins>
          </w:p>
          <w:p w14:paraId="283531D0" w14:textId="77777777" w:rsidR="00E71336" w:rsidRPr="00E71336" w:rsidRDefault="00E71336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43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</w:p>
          <w:p w14:paraId="1BC4D135" w14:textId="47E1887D" w:rsidR="00E71336" w:rsidRPr="00E71336" w:rsidRDefault="00872F37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44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  <w:ins w:id="1445" w:author="Bambi C" w:date="2022-08-09T14:23:00Z"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</w:ins>
            <w:ins w:id="1446" w:author="Bambi C" w:date="2022-08-09T14:21:00Z"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if </w:t>
              </w:r>
              <w:proofErr w:type="spellStart"/>
              <w:proofErr w:type="gramStart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r.lower</w:t>
              </w:r>
              <w:proofErr w:type="spellEnd"/>
              <w:proofErr w:type="gramEnd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() == "m":</w:t>
              </w:r>
            </w:ins>
          </w:p>
          <w:p w14:paraId="689A8D28" w14:textId="7E92D58B" w:rsidR="00E71336" w:rsidRPr="00E71336" w:rsidRDefault="00872F37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47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  <w:ins w:id="1448" w:author="Bambi C" w:date="2022-08-09T14:23:00Z"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</w:t>
              </w:r>
            </w:ins>
            <w:ins w:id="1449" w:author="Bambi C" w:date="2022-08-09T14:21:00Z"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break</w:t>
              </w:r>
            </w:ins>
          </w:p>
          <w:p w14:paraId="0C262C7F" w14:textId="77777777" w:rsidR="00E71336" w:rsidRPr="00E71336" w:rsidRDefault="00E71336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50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</w:p>
          <w:p w14:paraId="2F85CC5E" w14:textId="5B3BDC50" w:rsidR="00E71336" w:rsidRPr="00E71336" w:rsidRDefault="00872F37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51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  <w:ins w:id="1452" w:author="Bambi C" w:date="2022-08-09T14:23:00Z"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</w:ins>
            <w:ins w:id="1453" w:author="Bambi C" w:date="2022-08-09T14:21:00Z"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for row in range(</w:t>
              </w:r>
              <w:proofErr w:type="spellStart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len</w:t>
              </w:r>
              <w:proofErr w:type="spellEnd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(</w:t>
              </w:r>
              <w:proofErr w:type="spellStart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lstTable</w:t>
              </w:r>
              <w:proofErr w:type="spellEnd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)):  # Remove task</w:t>
              </w:r>
            </w:ins>
          </w:p>
          <w:p w14:paraId="3AFE0FE2" w14:textId="703BDAF2" w:rsidR="00E71336" w:rsidRPr="00E71336" w:rsidRDefault="006D04DD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54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  <w:ins w:id="1455" w:author="Bambi C" w:date="2022-08-09T14:23:00Z"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</w:t>
              </w:r>
            </w:ins>
            <w:ins w:id="1456" w:author="Bambi C" w:date="2022-08-09T14:21:00Z"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if </w:t>
              </w:r>
              <w:proofErr w:type="spellStart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lstTable</w:t>
              </w:r>
              <w:proofErr w:type="spellEnd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[row]["Task"</w:t>
              </w:r>
              <w:proofErr w:type="gramStart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].lower</w:t>
              </w:r>
              <w:proofErr w:type="gramEnd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() == </w:t>
              </w:r>
              <w:proofErr w:type="spellStart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r.lower</w:t>
              </w:r>
              <w:proofErr w:type="spellEnd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():</w:t>
              </w:r>
            </w:ins>
          </w:p>
          <w:p w14:paraId="3FB433DB" w14:textId="196ED5EC" w:rsidR="00E71336" w:rsidRPr="00E71336" w:rsidRDefault="006D04DD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57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  <w:ins w:id="1458" w:author="Bambi C" w:date="2022-08-09T14:23:00Z"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</w:t>
              </w:r>
            </w:ins>
            <w:ins w:id="1459" w:author="Bambi C" w:date="2022-08-09T14:21:00Z"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del </w:t>
              </w:r>
              <w:proofErr w:type="spellStart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lstTable</w:t>
              </w:r>
              <w:proofErr w:type="spellEnd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[row]</w:t>
              </w:r>
            </w:ins>
          </w:p>
          <w:p w14:paraId="7F3641D4" w14:textId="2F18471C" w:rsidR="00E71336" w:rsidRPr="00E71336" w:rsidRDefault="006D04DD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60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  <w:ins w:id="1461" w:author="Bambi C" w:date="2022-08-09T14:23:00Z"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</w:t>
              </w:r>
            </w:ins>
            <w:proofErr w:type="gramStart"/>
            <w:ins w:id="1462" w:author="Bambi C" w:date="2022-08-09T14:21:00Z"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"\n\</w:t>
              </w:r>
              <w:proofErr w:type="spellStart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tRemoved</w:t>
              </w:r>
              <w:proofErr w:type="spellEnd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task \'" + r + "\'.")</w:t>
              </w:r>
            </w:ins>
          </w:p>
          <w:p w14:paraId="5F886A15" w14:textId="1A696859" w:rsidR="00E71336" w:rsidRPr="00E71336" w:rsidRDefault="006D04DD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63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  <w:ins w:id="1464" w:author="Bambi C" w:date="2022-08-09T14:23:00Z"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</w:t>
              </w:r>
            </w:ins>
            <w:ins w:id="1465" w:author="Bambi C" w:date="2022-08-09T14:21:00Z"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break</w:t>
              </w:r>
            </w:ins>
          </w:p>
          <w:p w14:paraId="0F5AA271" w14:textId="77777777" w:rsidR="00E71336" w:rsidRPr="00E71336" w:rsidRDefault="00E71336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66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</w:p>
          <w:p w14:paraId="2316715D" w14:textId="197CA457" w:rsidR="00E71336" w:rsidRPr="00E71336" w:rsidRDefault="006D04DD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67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  <w:ins w:id="1468" w:author="Bambi C" w:date="2022-08-09T14:23:00Z"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</w:ins>
            <w:ins w:id="1469" w:author="Bambi C" w:date="2022-08-09T14:21:00Z"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else:</w:t>
              </w:r>
            </w:ins>
          </w:p>
          <w:p w14:paraId="2F07CBFC" w14:textId="4166F6D0" w:rsidR="00E71336" w:rsidRPr="00E71336" w:rsidRDefault="00DA7336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70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  <w:ins w:id="1471" w:author="Bambi C" w:date="2022-08-09T14:24:00Z"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</w:ins>
            <w:proofErr w:type="gramStart"/>
            <w:ins w:id="1472" w:author="Bambi C" w:date="2022-08-09T14:21:00Z"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"\n\</w:t>
              </w:r>
              <w:proofErr w:type="spellStart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tNo</w:t>
              </w:r>
              <w:proofErr w:type="spellEnd"/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data found.")</w:t>
              </w:r>
            </w:ins>
          </w:p>
          <w:p w14:paraId="59295C29" w14:textId="477DB27D" w:rsidR="00E71336" w:rsidRPr="00E71336" w:rsidRDefault="00DA7336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73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  <w:ins w:id="1474" w:author="Bambi C" w:date="2022-08-09T14:25:00Z"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</w:ins>
            <w:ins w:id="1475" w:author="Bambi C" w:date="2022-08-09T14:21:00Z"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break</w:t>
              </w:r>
            </w:ins>
          </w:p>
          <w:p w14:paraId="22C17407" w14:textId="77777777" w:rsidR="00E71336" w:rsidRPr="00E71336" w:rsidRDefault="00E71336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76" w:author="Bambi C" w:date="2022-08-09T14:21:00Z"/>
                <w:rFonts w:ascii="Consolas" w:hAnsi="Consolas" w:cs="Consolas"/>
                <w:iCs w:val="0"/>
                <w:color w:val="000000" w:themeColor="text1"/>
              </w:rPr>
            </w:pPr>
          </w:p>
          <w:p w14:paraId="2C78A373" w14:textId="3186B79E" w:rsidR="00037B5C" w:rsidRPr="00BB3E5B" w:rsidRDefault="00E31521" w:rsidP="00E71336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477" w:author="Bambi C" w:date="2022-08-09T11:47:00Z"/>
                <w:rFonts w:ascii="Consolas" w:hAnsi="Consolas" w:cs="Consolas"/>
                <w:iCs w:val="0"/>
                <w:color w:val="000000" w:themeColor="text1"/>
              </w:rPr>
            </w:pPr>
            <w:ins w:id="1478" w:author="Bambi C" w:date="2022-08-09T14:25:00Z">
              <w:r w:rsidRPr="00E71336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</w:ins>
            <w:ins w:id="1479" w:author="Bambi C" w:date="2022-08-09T14:21:00Z">
              <w:r w:rsidR="00E71336" w:rsidRPr="00E71336">
                <w:rPr>
                  <w:rFonts w:ascii="Consolas" w:hAnsi="Consolas" w:cs="Consolas"/>
                  <w:iCs w:val="0"/>
                  <w:color w:val="000000" w:themeColor="text1"/>
                </w:rPr>
                <w:t>continue</w:t>
              </w:r>
            </w:ins>
          </w:p>
        </w:tc>
      </w:tr>
    </w:tbl>
    <w:p w14:paraId="00794687" w14:textId="7F06BC14" w:rsidR="00037B5C" w:rsidRDefault="00037B5C" w:rsidP="00037B5C">
      <w:pPr>
        <w:pStyle w:val="Caption"/>
      </w:pPr>
      <w:bookmarkStart w:id="1480" w:name="_Ref110947696"/>
      <w:r>
        <w:t xml:space="preserve">Figure </w:t>
      </w:r>
      <w:fldSimple w:instr=" SEQ Figure \* ARABIC ">
        <w:ins w:id="1481" w:author="Bambi C" w:date="2022-08-09T14:20:00Z">
          <w:r w:rsidR="00B43E7B">
            <w:rPr>
              <w:noProof/>
            </w:rPr>
            <w:t>18</w:t>
          </w:r>
        </w:ins>
        <w:del w:id="1482" w:author="Bambi C" w:date="2022-08-09T14:20:00Z">
          <w:r w:rsidDel="00B43E7B">
            <w:rPr>
              <w:noProof/>
            </w:rPr>
            <w:delText>17</w:delText>
          </w:r>
        </w:del>
      </w:fldSimple>
      <w:bookmarkEnd w:id="1480"/>
      <w:r>
        <w:t>. Source code to</w:t>
      </w:r>
      <w:ins w:id="1483" w:author="Bambi C" w:date="2022-08-09T15:50:00Z">
        <w:r w:rsidR="006E4A04">
          <w:t xml:space="preserve"> remove</w:t>
        </w:r>
        <w:r w:rsidR="005F2D2D">
          <w:t xml:space="preserve"> task from list</w:t>
        </w:r>
      </w:ins>
      <w:del w:id="1484" w:author="Bambi C" w:date="2022-08-09T15:50:00Z">
        <w:r w:rsidDel="006E4A04">
          <w:delText xml:space="preserve"> write list table data to text file and quit the program</w:delText>
        </w:r>
      </w:del>
    </w:p>
    <w:p w14:paraId="47935FAA" w14:textId="6314514A" w:rsidR="00037B5C" w:rsidRDefault="00E97568" w:rsidP="00037B5C">
      <w:pPr>
        <w:keepNext/>
        <w:rPr>
          <w:ins w:id="1485" w:author="Bambi C" w:date="2022-08-09T14:30:00Z"/>
        </w:rPr>
      </w:pPr>
      <w:ins w:id="1486" w:author="Bambi C" w:date="2022-08-09T14:29:00Z">
        <w:r>
          <w:lastRenderedPageBreak/>
          <w:t>The</w:t>
        </w:r>
      </w:ins>
      <w:ins w:id="1487" w:author="Bambi C" w:date="2022-08-09T14:30:00Z">
        <w:r>
          <w:t xml:space="preserve"> user is notified of ite</w:t>
        </w:r>
        <w:r w:rsidR="00C327EF">
          <w:t>m removed if successful (</w:t>
        </w:r>
      </w:ins>
      <w:ins w:id="1488" w:author="Bambi C" w:date="2022-08-09T14:32:00Z">
        <w:r w:rsidR="002726E6">
          <w:fldChar w:fldCharType="begin"/>
        </w:r>
        <w:r w:rsidR="002726E6">
          <w:instrText xml:space="preserve"> REF _Ref110947940 \h </w:instrText>
        </w:r>
      </w:ins>
      <w:r w:rsidR="002726E6">
        <w:fldChar w:fldCharType="separate"/>
      </w:r>
      <w:ins w:id="1489" w:author="Bambi C" w:date="2022-08-09T14:32:00Z">
        <w:r w:rsidR="002726E6">
          <w:t xml:space="preserve">Figure </w:t>
        </w:r>
        <w:r w:rsidR="002726E6">
          <w:rPr>
            <w:noProof/>
          </w:rPr>
          <w:t>19</w:t>
        </w:r>
        <w:r w:rsidR="002726E6">
          <w:fldChar w:fldCharType="end"/>
        </w:r>
      </w:ins>
      <w:ins w:id="1490" w:author="Bambi C" w:date="2022-08-09T14:30:00Z">
        <w:r w:rsidR="00C327EF">
          <w:t>).</w:t>
        </w:r>
      </w:ins>
      <w:ins w:id="1491" w:author="Bambi C" w:date="2022-08-09T14:32:00Z">
        <w:r w:rsidR="009A3ED2">
          <w:t xml:space="preserve"> </w:t>
        </w:r>
        <w:r w:rsidR="009A3ED2">
          <w:rPr>
            <w:rFonts w:cstheme="minorHAnsi"/>
            <w:iCs w:val="0"/>
            <w:color w:val="000000" w:themeColor="text1"/>
          </w:rPr>
          <w:t>This function loops until user navigates back to Menu or there are no more items to remove.</w:t>
        </w:r>
      </w:ins>
    </w:p>
    <w:p w14:paraId="44C70FB1" w14:textId="4A0CC9DB" w:rsidR="00C327EF" w:rsidRDefault="00582B4C" w:rsidP="00037B5C">
      <w:pPr>
        <w:keepNext/>
        <w:rPr>
          <w:ins w:id="1492" w:author="Bambi C" w:date="2022-08-09T11:47:00Z"/>
        </w:rPr>
      </w:pPr>
      <w:ins w:id="1493" w:author="Bambi C" w:date="2022-08-09T14:31:00Z">
        <w:r w:rsidRPr="00582B4C">
          <w:rPr>
            <w:noProof/>
          </w:rPr>
          <w:drawing>
            <wp:inline distT="0" distB="0" distL="0" distR="0" wp14:anchorId="67A8A468" wp14:editId="02745AA4">
              <wp:extent cx="5486400" cy="3383280"/>
              <wp:effectExtent l="0" t="0" r="0" b="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33832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BC9E68E" w14:textId="38EE5226" w:rsidR="00037B5C" w:rsidRPr="009A3ED2" w:rsidDel="00607866" w:rsidRDefault="00037B5C" w:rsidP="00037B5C">
      <w:pPr>
        <w:pStyle w:val="Caption"/>
        <w:rPr>
          <w:del w:id="1494" w:author="Bambi C" w:date="2022-08-09T14:30:00Z"/>
        </w:rPr>
      </w:pPr>
      <w:bookmarkStart w:id="1495" w:name="_Ref110947940"/>
      <w:r w:rsidRPr="009A3ED2">
        <w:rPr>
          <w:b w:val="0"/>
          <w:bCs w:val="0"/>
        </w:rPr>
        <w:t xml:space="preserve">Figure </w:t>
      </w:r>
      <w:r w:rsidRPr="009A3ED2">
        <w:rPr>
          <w:b w:val="0"/>
          <w:bCs w:val="0"/>
          <w:rPrChange w:id="1496" w:author="Bambi C" w:date="2022-08-09T14:32:00Z">
            <w:rPr>
              <w:b w:val="0"/>
              <w:bCs w:val="0"/>
            </w:rPr>
          </w:rPrChange>
        </w:rPr>
        <w:fldChar w:fldCharType="begin"/>
      </w:r>
      <w:r w:rsidRPr="009A3ED2">
        <w:rPr>
          <w:b w:val="0"/>
          <w:bCs w:val="0"/>
        </w:rPr>
        <w:instrText xml:space="preserve"> SEQ Figure \* ARABIC </w:instrText>
      </w:r>
      <w:r w:rsidRPr="009A3ED2">
        <w:rPr>
          <w:b w:val="0"/>
          <w:bCs w:val="0"/>
          <w:rPrChange w:id="1497" w:author="Bambi C" w:date="2022-08-09T14:32:00Z">
            <w:rPr>
              <w:b w:val="0"/>
              <w:bCs w:val="0"/>
              <w:noProof/>
            </w:rPr>
          </w:rPrChange>
        </w:rPr>
        <w:fldChar w:fldCharType="separate"/>
      </w:r>
      <w:ins w:id="1498" w:author="Bambi C" w:date="2022-08-09T14:30:00Z">
        <w:r w:rsidR="00C327EF" w:rsidRPr="009A3ED2">
          <w:rPr>
            <w:b w:val="0"/>
            <w:bCs w:val="0"/>
            <w:rPrChange w:id="1499" w:author="Bambi C" w:date="2022-08-09T14:32:00Z">
              <w:rPr>
                <w:b w:val="0"/>
                <w:bCs w:val="0"/>
                <w:noProof/>
              </w:rPr>
            </w:rPrChange>
          </w:rPr>
          <w:t>19</w:t>
        </w:r>
      </w:ins>
      <w:del w:id="1500" w:author="Bambi C" w:date="2022-08-09T14:30:00Z">
        <w:r w:rsidRPr="009A3ED2" w:rsidDel="00C327EF">
          <w:rPr>
            <w:b w:val="0"/>
            <w:bCs w:val="0"/>
            <w:rPrChange w:id="1501" w:author="Bambi C" w:date="2022-08-09T14:32:00Z">
              <w:rPr>
                <w:b w:val="0"/>
                <w:bCs w:val="0"/>
                <w:noProof/>
              </w:rPr>
            </w:rPrChange>
          </w:rPr>
          <w:delText>18</w:delText>
        </w:r>
      </w:del>
      <w:r w:rsidRPr="009A3ED2">
        <w:rPr>
          <w:b w:val="0"/>
          <w:bCs w:val="0"/>
          <w:rPrChange w:id="1502" w:author="Bambi C" w:date="2022-08-09T14:32:00Z">
            <w:rPr>
              <w:b w:val="0"/>
              <w:bCs w:val="0"/>
              <w:noProof/>
            </w:rPr>
          </w:rPrChange>
        </w:rPr>
        <w:fldChar w:fldCharType="end"/>
      </w:r>
      <w:bookmarkEnd w:id="1495"/>
      <w:r w:rsidRPr="009A3ED2">
        <w:rPr>
          <w:b w:val="0"/>
          <w:bCs w:val="0"/>
        </w:rPr>
        <w:t>. Screen capture of program writing list table data to text file and closing</w:t>
      </w:r>
    </w:p>
    <w:p w14:paraId="2374F90D" w14:textId="1C7DA4A1" w:rsidR="00037B5C" w:rsidRDefault="00037B5C">
      <w:pPr>
        <w:keepNext/>
        <w:pPrChange w:id="1503" w:author="Bambi C" w:date="2022-08-09T14:32:00Z">
          <w:pPr>
            <w:pStyle w:val="Caption"/>
          </w:pPr>
        </w:pPrChange>
      </w:pPr>
      <w:bookmarkStart w:id="1504" w:name="_Ref110947955"/>
      <w:del w:id="1505" w:author="Bambi C" w:date="2022-08-09T14:32:00Z">
        <w:r w:rsidDel="009A3ED2">
          <w:delText xml:space="preserve">Figure </w:delText>
        </w:r>
        <w:r w:rsidDel="009A3ED2">
          <w:fldChar w:fldCharType="begin"/>
        </w:r>
        <w:r w:rsidDel="009A3ED2">
          <w:delInstrText xml:space="preserve"> SEQ Figure \* ARABIC </w:delInstrText>
        </w:r>
        <w:r w:rsidDel="009A3ED2">
          <w:fldChar w:fldCharType="separate"/>
        </w:r>
      </w:del>
      <w:del w:id="1506" w:author="Bambi C" w:date="2022-08-09T14:30:00Z">
        <w:r w:rsidDel="00C327EF">
          <w:rPr>
            <w:noProof/>
          </w:rPr>
          <w:delText>19</w:delText>
        </w:r>
      </w:del>
      <w:del w:id="1507" w:author="Bambi C" w:date="2022-08-09T14:32:00Z">
        <w:r w:rsidDel="009A3ED2">
          <w:rPr>
            <w:noProof/>
          </w:rPr>
          <w:fldChar w:fldCharType="end"/>
        </w:r>
        <w:bookmarkEnd w:id="1504"/>
        <w:r w:rsidDel="009A3ED2">
          <w:delText>. Screen capture if user selects Option 3 when there is no data entered</w:delText>
        </w:r>
      </w:del>
    </w:p>
    <w:p w14:paraId="0F0DCDA4" w14:textId="77777777" w:rsidR="00037B5C" w:rsidRDefault="00037B5C" w:rsidP="00037B5C">
      <w:pPr>
        <w:jc w:val="right"/>
        <w:rPr>
          <w:ins w:id="1508" w:author="Bambi C" w:date="2022-08-09T12:19:00Z"/>
        </w:rPr>
      </w:pPr>
      <w:ins w:id="1509" w:author="Bambi C" w:date="2022-08-09T11:47:00Z">
        <w:r w:rsidRPr="000527C0">
          <w:t>[</w:t>
        </w:r>
        <w:r w:rsidRPr="000527C0">
          <w:fldChar w:fldCharType="begin"/>
        </w:r>
        <w:r w:rsidRPr="000527C0">
          <w:instrText xml:space="preserve"> REF _Ref108280728 \h  \* MERGEFORMAT </w:instrText>
        </w:r>
      </w:ins>
      <w:ins w:id="1510" w:author="Bambi C" w:date="2022-08-09T11:47:00Z">
        <w:r w:rsidRPr="000527C0">
          <w:fldChar w:fldCharType="separate"/>
        </w:r>
        <w:r w:rsidRPr="000527C0">
          <w:t>Table of Contents</w:t>
        </w:r>
        <w:r w:rsidRPr="000527C0">
          <w:fldChar w:fldCharType="end"/>
        </w:r>
        <w:r w:rsidRPr="000527C0">
          <w:t>]</w:t>
        </w:r>
      </w:ins>
    </w:p>
    <w:p w14:paraId="35E753AF" w14:textId="0922E8BD" w:rsidR="00357610" w:rsidRPr="00E67DD3" w:rsidRDefault="00357610" w:rsidP="00357610">
      <w:pPr>
        <w:pStyle w:val="Heading4"/>
        <w:rPr>
          <w:ins w:id="1511" w:author="Bambi C" w:date="2022-08-09T13:41:00Z"/>
        </w:rPr>
      </w:pPr>
      <w:bookmarkStart w:id="1512" w:name="_Toc110958789"/>
      <w:ins w:id="1513" w:author="Bambi C" w:date="2022-08-09T13:41:00Z">
        <w:r>
          <w:t>Menu option 4: Save data to file</w:t>
        </w:r>
        <w:bookmarkEnd w:id="1512"/>
      </w:ins>
    </w:p>
    <w:p w14:paraId="1FF28BF3" w14:textId="6E17C564" w:rsidR="002A591A" w:rsidRPr="00BB3E5B" w:rsidRDefault="002A591A" w:rsidP="002A591A">
      <w:pPr>
        <w:rPr>
          <w:ins w:id="1514" w:author="Bambi C" w:date="2022-08-09T13:42:00Z"/>
          <w:i/>
          <w:iCs w:val="0"/>
        </w:rPr>
      </w:pPr>
      <w:ins w:id="1515" w:author="Bambi C" w:date="2022-08-09T13:42:00Z">
        <w:r w:rsidRPr="00BB3E5B">
          <w:rPr>
            <w:i/>
            <w:iCs w:val="0"/>
          </w:rPr>
          <w:t xml:space="preserve">Requirement </w:t>
        </w:r>
      </w:ins>
      <w:ins w:id="1516" w:author="Bambi C" w:date="2022-08-09T15:45:00Z">
        <w:r w:rsidR="00510A05">
          <w:rPr>
            <w:i/>
            <w:iCs w:val="0"/>
          </w:rPr>
          <w:t>6</w:t>
        </w:r>
      </w:ins>
      <w:ins w:id="1517" w:author="Bambi C" w:date="2022-08-09T13:42:00Z">
        <w:r w:rsidRPr="00BB3E5B">
          <w:rPr>
            <w:i/>
            <w:iCs w:val="0"/>
          </w:rPr>
          <w:t>:</w:t>
        </w:r>
        <w:r>
          <w:rPr>
            <w:i/>
            <w:iCs w:val="0"/>
          </w:rPr>
          <w:t xml:space="preserve"> Save tasks to the ToDoList.txt file.</w:t>
        </w:r>
      </w:ins>
    </w:p>
    <w:p w14:paraId="15685AE4" w14:textId="70E0D24A" w:rsidR="00261CA4" w:rsidRPr="000C7AC0" w:rsidRDefault="002A591A" w:rsidP="00261CA4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1518" w:author="Bambi C" w:date="2022-08-09T12:19:00Z"/>
        </w:rPr>
      </w:pPr>
      <w:ins w:id="1519" w:author="Bambi C" w:date="2022-08-09T13:42:00Z">
        <w:r>
          <w:lastRenderedPageBreak/>
          <w:t xml:space="preserve">Unlike Assignment04, the Save and Exit functions of this program can be called by the user independent from one another. </w:t>
        </w:r>
      </w:ins>
      <w:ins w:id="1520" w:author="Bambi C" w:date="2022-08-09T15:02:00Z">
        <w:r w:rsidR="0084462C">
          <w:t>Similar to other functions (e.g., opti</w:t>
        </w:r>
      </w:ins>
      <w:ins w:id="1521" w:author="Bambi C" w:date="2022-08-09T15:03:00Z">
        <w:r w:rsidR="0084462C">
          <w:t>on 1</w:t>
        </w:r>
        <w:r w:rsidR="00CE63EC">
          <w:t xml:space="preserve"> and option 3), </w:t>
        </w:r>
        <w:r w:rsidR="003E5E86">
          <w:t xml:space="preserve">I repeated the display </w:t>
        </w:r>
      </w:ins>
      <w:ins w:id="1522" w:author="Bambi C" w:date="2022-08-09T15:04:00Z">
        <w:r w:rsidR="003E5E86">
          <w:t xml:space="preserve">function to the </w:t>
        </w:r>
        <w:r w:rsidR="00C35522">
          <w:t>user,</w:t>
        </w:r>
        <w:r w:rsidR="003E5E86">
          <w:t xml:space="preserve"> </w:t>
        </w:r>
        <w:r w:rsidR="00C35522">
          <w:t xml:space="preserve">so they have </w:t>
        </w:r>
      </w:ins>
      <w:ins w:id="1523" w:author="Bambi C" w:date="2022-08-09T15:06:00Z">
        <w:r w:rsidR="00E15C5C">
          <w:t>a final</w:t>
        </w:r>
      </w:ins>
      <w:ins w:id="1524" w:author="Bambi C" w:date="2022-08-09T15:04:00Z">
        <w:r w:rsidR="00C35522">
          <w:t xml:space="preserve"> opportunity to review their data before saving (i.e., destructive event)</w:t>
        </w:r>
        <w:r w:rsidR="00B577CA">
          <w:t xml:space="preserve"> (</w:t>
        </w:r>
      </w:ins>
      <w:ins w:id="1525" w:author="Bambi C" w:date="2022-08-09T15:05:00Z">
        <w:r w:rsidR="0018624F">
          <w:fldChar w:fldCharType="begin"/>
        </w:r>
        <w:r w:rsidR="0018624F">
          <w:instrText xml:space="preserve"> REF _Ref110949961 \h </w:instrText>
        </w:r>
      </w:ins>
      <w:r w:rsidR="0018624F">
        <w:fldChar w:fldCharType="separate"/>
      </w:r>
      <w:ins w:id="1526" w:author="Bambi C" w:date="2022-08-09T15:05:00Z">
        <w:r w:rsidR="0018624F">
          <w:t xml:space="preserve">Figure </w:t>
        </w:r>
        <w:r w:rsidR="0018624F">
          <w:rPr>
            <w:noProof/>
          </w:rPr>
          <w:t>20</w:t>
        </w:r>
        <w:r w:rsidR="0018624F">
          <w:fldChar w:fldCharType="end"/>
        </w:r>
      </w:ins>
      <w:ins w:id="1527" w:author="Bambi C" w:date="2022-08-09T15:04:00Z">
        <w:r w:rsidR="00B577CA">
          <w:t>)</w:t>
        </w:r>
        <w:r w:rsidR="00C35522">
          <w:t>.</w:t>
        </w:r>
      </w:ins>
      <w:ins w:id="1528" w:author="Bambi C" w:date="2022-08-09T15:06:00Z">
        <w:r w:rsidR="00E15C5C">
          <w:t xml:space="preserve"> </w:t>
        </w:r>
      </w:ins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261CA4" w:rsidRPr="00BB3E5B" w14:paraId="71F4EC2B" w14:textId="77777777" w:rsidTr="00070F9D">
        <w:trPr>
          <w:ins w:id="1529" w:author="Bambi C" w:date="2022-08-09T12:19:00Z"/>
        </w:trPr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3803040F" w14:textId="753379E1" w:rsidR="00A36A30" w:rsidRPr="00A36A30" w:rsidRDefault="00A36A30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30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  <w:proofErr w:type="spellStart"/>
            <w:ins w:id="1531" w:author="Bambi C" w:date="2022-08-09T14:58:00Z"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>elif</w:t>
              </w:r>
              <w:proofErr w:type="spellEnd"/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</w:t>
              </w:r>
              <w:proofErr w:type="spellStart"/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>strChoice.strip</w:t>
              </w:r>
              <w:proofErr w:type="spellEnd"/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>() == '4':</w:t>
              </w:r>
            </w:ins>
          </w:p>
          <w:p w14:paraId="66BF8DE3" w14:textId="77777777" w:rsidR="00A36A30" w:rsidRPr="00A36A30" w:rsidRDefault="00A36A30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32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</w:p>
          <w:p w14:paraId="5DB32085" w14:textId="20234C94" w:rsidR="00A36A30" w:rsidRPr="00A36A30" w:rsidRDefault="00F8262C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33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  <w:ins w:id="1534" w:author="Bambi C" w:date="2022-08-09T14:58:00Z"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if </w:t>
              </w:r>
              <w:proofErr w:type="spellStart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len</w:t>
              </w:r>
              <w:proofErr w:type="spell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(</w:t>
              </w:r>
              <w:proofErr w:type="spellStart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lstTable</w:t>
              </w:r>
              <w:proofErr w:type="spell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) &gt; 0:  # Condition: </w:t>
              </w:r>
              <w:proofErr w:type="spellStart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lstTable</w:t>
              </w:r>
              <w:proofErr w:type="spell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not empty</w:t>
              </w:r>
            </w:ins>
          </w:p>
          <w:p w14:paraId="3BF36D1A" w14:textId="77777777" w:rsidR="00A36A30" w:rsidRPr="00A36A30" w:rsidRDefault="00A36A30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35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</w:p>
          <w:p w14:paraId="04AD4FAC" w14:textId="4E3BC6EF" w:rsidR="00A36A30" w:rsidRPr="00A36A30" w:rsidRDefault="00FC1135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36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  <w:ins w:id="1537" w:author="Bambi C" w:date="2022-08-09T14:59:00Z"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</w:ins>
            <w:proofErr w:type="gramStart"/>
            <w:ins w:id="1538" w:author="Bambi C" w:date="2022-08-09T14:58:00Z"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"\n\</w:t>
              </w:r>
              <w:proofErr w:type="spellStart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tDisplaying</w:t>
              </w:r>
              <w:proofErr w:type="spell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current data.")</w:t>
              </w:r>
            </w:ins>
          </w:p>
          <w:p w14:paraId="07D62911" w14:textId="77777777" w:rsidR="00A36A30" w:rsidRPr="00A36A30" w:rsidRDefault="00A36A30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39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</w:p>
          <w:p w14:paraId="3DF231C4" w14:textId="5B6AB4EB" w:rsidR="00A36A30" w:rsidRPr="00A36A30" w:rsidRDefault="00FC1135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40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  <w:ins w:id="1541" w:author="Bambi C" w:date="2022-08-09T14:59:00Z"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</w:ins>
            <w:proofErr w:type="gramStart"/>
            <w:ins w:id="1542" w:author="Bambi C" w:date="2022-08-09T14:58:00Z"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"\n\t" + "-" * 40)</w:t>
              </w:r>
            </w:ins>
          </w:p>
          <w:p w14:paraId="0F6BF5B6" w14:textId="29097C3D" w:rsidR="00A36A30" w:rsidRPr="00A36A30" w:rsidRDefault="00FC1135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43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  <w:ins w:id="1544" w:author="Bambi C" w:date="2022-08-09T14:59:00Z"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</w:ins>
            <w:proofErr w:type="gramStart"/>
            <w:ins w:id="1545" w:author="Bambi C" w:date="2022-08-09T14:58:00Z"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"\</w:t>
              </w:r>
              <w:proofErr w:type="spellStart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tTask</w:t>
              </w:r>
              <w:proofErr w:type="spell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| Priority")</w:t>
              </w:r>
            </w:ins>
          </w:p>
          <w:p w14:paraId="3BBE01DD" w14:textId="41CB9A57" w:rsidR="00A36A30" w:rsidRPr="00A36A30" w:rsidRDefault="00FC1135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46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  <w:ins w:id="1547" w:author="Bambi C" w:date="2022-08-09T14:59:00Z"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</w:ins>
            <w:proofErr w:type="gramStart"/>
            <w:ins w:id="1548" w:author="Bambi C" w:date="2022-08-09T14:58:00Z"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"\t" + "-" * 40)</w:t>
              </w:r>
            </w:ins>
          </w:p>
          <w:p w14:paraId="035A3E5A" w14:textId="77777777" w:rsidR="00A36A30" w:rsidRPr="00A36A30" w:rsidRDefault="00A36A30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49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</w:p>
          <w:p w14:paraId="3816A59D" w14:textId="38F5B7C7" w:rsidR="00A36A30" w:rsidRPr="00A36A30" w:rsidRDefault="00FC1135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50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  <w:ins w:id="1551" w:author="Bambi C" w:date="2022-08-09T14:59:00Z"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</w:ins>
            <w:ins w:id="1552" w:author="Bambi C" w:date="2022-08-09T14:58:00Z"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for row in </w:t>
              </w:r>
              <w:proofErr w:type="spellStart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lstTable</w:t>
              </w:r>
              <w:proofErr w:type="spell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:</w:t>
              </w:r>
            </w:ins>
          </w:p>
          <w:p w14:paraId="57DC443C" w14:textId="08FF9A84" w:rsidR="00A36A30" w:rsidRPr="00A36A30" w:rsidRDefault="00A354D9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53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  <w:ins w:id="1554" w:author="Bambi C" w:date="2022-08-09T14:59:00Z"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</w:ins>
            <w:proofErr w:type="gramStart"/>
            <w:ins w:id="1555" w:author="Bambi C" w:date="2022-08-09T14:58:00Z"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"\t" + row["Task"], row["Priority"], </w:t>
              </w:r>
              <w:proofErr w:type="spellStart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sep</w:t>
              </w:r>
              <w:proofErr w:type="spell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=" | ")</w:t>
              </w:r>
            </w:ins>
          </w:p>
          <w:p w14:paraId="3832A796" w14:textId="77777777" w:rsidR="00A36A30" w:rsidRPr="00A36A30" w:rsidRDefault="00A36A30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56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</w:p>
          <w:p w14:paraId="0A53EDA7" w14:textId="70B18D5E" w:rsidR="00A36A30" w:rsidRPr="00A36A30" w:rsidRDefault="00A354D9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57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  <w:ins w:id="1558" w:author="Bambi C" w:date="2022-08-09T15:00:00Z"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</w:ins>
            <w:proofErr w:type="gramStart"/>
            <w:ins w:id="1559" w:author="Bambi C" w:date="2022-08-09T14:58:00Z"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"\n\t/end of data")</w:t>
              </w:r>
            </w:ins>
          </w:p>
          <w:p w14:paraId="50D0D012" w14:textId="77777777" w:rsidR="00A36A30" w:rsidRPr="00A36A30" w:rsidRDefault="00A36A30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60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</w:p>
          <w:p w14:paraId="75CB296A" w14:textId="349B7F50" w:rsidR="00A36A30" w:rsidRPr="00A36A30" w:rsidRDefault="00A354D9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61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  <w:ins w:id="1562" w:author="Bambi C" w:date="2022-08-09T15:00:00Z"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</w:ins>
            <w:proofErr w:type="gramStart"/>
            <w:ins w:id="1563" w:author="Bambi C" w:date="2022-08-09T14:58:00Z"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"\n\</w:t>
              </w:r>
              <w:proofErr w:type="spellStart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tEnter</w:t>
              </w:r>
              <w:proofErr w:type="spell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\"S\" to [S]</w:t>
              </w:r>
              <w:proofErr w:type="spellStart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ave</w:t>
              </w:r>
              <w:proofErr w:type="spell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"</w:t>
              </w:r>
            </w:ins>
          </w:p>
          <w:p w14:paraId="0E00B069" w14:textId="77777777" w:rsidR="00A36A30" w:rsidRPr="00A36A30" w:rsidRDefault="00A36A30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64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  <w:ins w:id="1565" w:author="Bambi C" w:date="2022-08-09T14:58:00Z"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"\n\</w:t>
              </w:r>
              <w:proofErr w:type="spellStart"/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>tPress</w:t>
              </w:r>
              <w:proofErr w:type="spellEnd"/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ENTER key to return to the Menu.")</w:t>
              </w:r>
            </w:ins>
          </w:p>
          <w:p w14:paraId="4B7C6B02" w14:textId="4C9A44B1" w:rsidR="00A36A30" w:rsidRPr="00A36A30" w:rsidRDefault="00A354D9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66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  <w:ins w:id="1567" w:author="Bambi C" w:date="2022-08-09T15:00:00Z"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</w:ins>
            <w:ins w:id="1568" w:author="Bambi C" w:date="2022-08-09T14:58:00Z"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s = </w:t>
              </w:r>
              <w:proofErr w:type="gramStart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input(</w:t>
              </w:r>
              <w:proofErr w:type="gram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"\</w:t>
              </w:r>
              <w:proofErr w:type="spellStart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nDo</w:t>
              </w:r>
              <w:proofErr w:type="spell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you want to save data to file? ")</w:t>
              </w:r>
            </w:ins>
          </w:p>
          <w:p w14:paraId="7F2214C6" w14:textId="1D60A7A0" w:rsidR="00A36A30" w:rsidRPr="00A36A30" w:rsidRDefault="00A354D9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69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  <w:ins w:id="1570" w:author="Bambi C" w:date="2022-08-09T15:00:00Z"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</w:ins>
            <w:ins w:id="1571" w:author="Bambi C" w:date="2022-08-09T14:58:00Z"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if </w:t>
              </w:r>
              <w:proofErr w:type="spellStart"/>
              <w:proofErr w:type="gramStart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s.lower</w:t>
              </w:r>
              <w:proofErr w:type="spellEnd"/>
              <w:proofErr w:type="gram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() == "s":</w:t>
              </w:r>
            </w:ins>
          </w:p>
          <w:p w14:paraId="5983E318" w14:textId="77777777" w:rsidR="00A36A30" w:rsidRPr="00A36A30" w:rsidRDefault="00A36A30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72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</w:p>
          <w:p w14:paraId="33ABF09A" w14:textId="6A7DCF0C" w:rsidR="00A36A30" w:rsidRPr="00A36A30" w:rsidRDefault="00A354D9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73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  <w:ins w:id="1574" w:author="Bambi C" w:date="2022-08-09T15:00:00Z"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  <w:r w:rsidR="001343C7"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</w:ins>
            <w:ins w:id="1575" w:author="Bambi C" w:date="2022-08-09T14:58:00Z"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f = </w:t>
              </w:r>
              <w:proofErr w:type="gramStart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open(</w:t>
              </w:r>
              <w:proofErr w:type="spellStart"/>
              <w:proofErr w:type="gram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objFile</w:t>
              </w:r>
              <w:proofErr w:type="spell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, "w")</w:t>
              </w:r>
            </w:ins>
          </w:p>
          <w:p w14:paraId="663A1876" w14:textId="0455C43B" w:rsidR="00A36A30" w:rsidRPr="00A36A30" w:rsidRDefault="00A354D9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76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  <w:ins w:id="1577" w:author="Bambi C" w:date="2022-08-09T15:00:00Z"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  <w:r w:rsidR="001343C7"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</w:ins>
            <w:ins w:id="1578" w:author="Bambi C" w:date="2022-08-09T14:58:00Z"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for row in </w:t>
              </w:r>
              <w:proofErr w:type="spellStart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lstTable</w:t>
              </w:r>
              <w:proofErr w:type="spell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:</w:t>
              </w:r>
            </w:ins>
          </w:p>
          <w:p w14:paraId="5DC962DF" w14:textId="333A20FD" w:rsidR="00A36A30" w:rsidRPr="00A36A30" w:rsidRDefault="001343C7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79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  <w:ins w:id="1580" w:author="Bambi C" w:date="2022-08-09T15:00:00Z"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</w:t>
              </w:r>
            </w:ins>
            <w:proofErr w:type="spellStart"/>
            <w:proofErr w:type="gramStart"/>
            <w:ins w:id="1581" w:author="Bambi C" w:date="2022-08-09T14:58:00Z"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f.writelines</w:t>
              </w:r>
              <w:proofErr w:type="spellEnd"/>
              <w:proofErr w:type="gram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(str(row["Task"]) + "," +</w:t>
              </w:r>
            </w:ins>
          </w:p>
          <w:p w14:paraId="11E2F675" w14:textId="5271E173" w:rsidR="00A36A30" w:rsidRPr="00A36A30" w:rsidRDefault="00A36A30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82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  <w:ins w:id="1583" w:author="Bambi C" w:date="2022-08-09T14:58:00Z"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str(row["Priority"]) + "\n")</w:t>
              </w:r>
            </w:ins>
          </w:p>
          <w:p w14:paraId="4B159A21" w14:textId="522243B5" w:rsidR="00A36A30" w:rsidRPr="00A36A30" w:rsidRDefault="001343C7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84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  <w:ins w:id="1585" w:author="Bambi C" w:date="2022-08-09T15:01:00Z"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</w:ins>
            <w:proofErr w:type="spellStart"/>
            <w:proofErr w:type="gramStart"/>
            <w:ins w:id="1586" w:author="Bambi C" w:date="2022-08-09T14:58:00Z"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f.close</w:t>
              </w:r>
              <w:proofErr w:type="spellEnd"/>
              <w:proofErr w:type="gram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()</w:t>
              </w:r>
            </w:ins>
          </w:p>
          <w:p w14:paraId="16C6C39A" w14:textId="7361DDC8" w:rsidR="00A36A30" w:rsidRPr="00A36A30" w:rsidRDefault="00EA3AB6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87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  <w:ins w:id="1588" w:author="Bambi C" w:date="2022-08-09T15:01:00Z"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</w:ins>
            <w:proofErr w:type="gramStart"/>
            <w:ins w:id="1589" w:author="Bambi C" w:date="2022-08-09T14:58:00Z"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"\n\</w:t>
              </w:r>
              <w:proofErr w:type="spellStart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tData</w:t>
              </w:r>
              <w:proofErr w:type="spell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saved to: " + </w:t>
              </w:r>
              <w:proofErr w:type="spellStart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objFile</w:t>
              </w:r>
              <w:proofErr w:type="spell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)</w:t>
              </w:r>
            </w:ins>
          </w:p>
          <w:p w14:paraId="624A95BA" w14:textId="77777777" w:rsidR="00A36A30" w:rsidRPr="00A36A30" w:rsidRDefault="00A36A30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90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</w:p>
          <w:p w14:paraId="625EF5E8" w14:textId="52F0C17A" w:rsidR="00A36A30" w:rsidRPr="00A36A30" w:rsidRDefault="00EA3AB6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91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  <w:ins w:id="1592" w:author="Bambi C" w:date="2022-08-09T15:01:00Z"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</w:ins>
            <w:proofErr w:type="gramStart"/>
            <w:ins w:id="1593" w:author="Bambi C" w:date="2022-08-09T14:58:00Z"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continue  #</w:t>
              </w:r>
              <w:proofErr w:type="gram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Return to menu loop file data is saved</w:t>
              </w:r>
            </w:ins>
          </w:p>
          <w:p w14:paraId="700CB05A" w14:textId="77777777" w:rsidR="00A36A30" w:rsidRPr="00A36A30" w:rsidRDefault="00A36A30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94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</w:p>
          <w:p w14:paraId="31D65C31" w14:textId="7475B4D2" w:rsidR="00A36A30" w:rsidRPr="00A36A30" w:rsidRDefault="00EA3AB6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95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  <w:ins w:id="1596" w:author="Bambi C" w:date="2022-08-09T15:01:00Z"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</w:ins>
            <w:ins w:id="1597" w:author="Bambi C" w:date="2022-08-09T14:58:00Z"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else:</w:t>
              </w:r>
            </w:ins>
          </w:p>
          <w:p w14:paraId="079B8212" w14:textId="334D8525" w:rsidR="00A36A30" w:rsidRPr="00A36A30" w:rsidRDefault="00070F9D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598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  <w:ins w:id="1599" w:author="Bambi C" w:date="2022-08-09T15:01:00Z"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</w:ins>
            <w:proofErr w:type="gramStart"/>
            <w:ins w:id="1600" w:author="Bambi C" w:date="2022-08-09T14:58:00Z"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"\n\</w:t>
              </w:r>
              <w:proofErr w:type="spellStart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tNo</w:t>
              </w:r>
              <w:proofErr w:type="spellEnd"/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data found.")</w:t>
              </w:r>
            </w:ins>
          </w:p>
          <w:p w14:paraId="73D99DD7" w14:textId="77777777" w:rsidR="00A36A30" w:rsidRPr="00A36A30" w:rsidRDefault="00A36A30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01" w:author="Bambi C" w:date="2022-08-09T14:58:00Z"/>
                <w:rFonts w:ascii="Consolas" w:hAnsi="Consolas" w:cs="Consolas"/>
                <w:iCs w:val="0"/>
                <w:color w:val="000000" w:themeColor="text1"/>
              </w:rPr>
            </w:pPr>
          </w:p>
          <w:p w14:paraId="5F73A103" w14:textId="33136C7C" w:rsidR="00261CA4" w:rsidRPr="00BB3E5B" w:rsidRDefault="00F8262C" w:rsidP="00A36A3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02" w:author="Bambi C" w:date="2022-08-09T12:19:00Z"/>
                <w:rFonts w:ascii="Consolas" w:hAnsi="Consolas" w:cs="Consolas"/>
                <w:iCs w:val="0"/>
                <w:color w:val="000000" w:themeColor="text1"/>
              </w:rPr>
            </w:pPr>
            <w:ins w:id="1603" w:author="Bambi C" w:date="2022-08-09T14:58:00Z">
              <w:r w:rsidRPr="00A36A3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  <w:r w:rsidR="00A36A30" w:rsidRPr="00A36A30">
                <w:rPr>
                  <w:rFonts w:ascii="Consolas" w:hAnsi="Consolas" w:cs="Consolas"/>
                  <w:iCs w:val="0"/>
                  <w:color w:val="000000" w:themeColor="text1"/>
                </w:rPr>
                <w:t>continue</w:t>
              </w:r>
            </w:ins>
          </w:p>
        </w:tc>
      </w:tr>
    </w:tbl>
    <w:p w14:paraId="5C152608" w14:textId="3972930C" w:rsidR="00261CA4" w:rsidRDefault="00261CA4" w:rsidP="00261CA4">
      <w:pPr>
        <w:pStyle w:val="Caption"/>
        <w:rPr>
          <w:ins w:id="1604" w:author="Bambi C" w:date="2022-08-09T15:18:00Z"/>
        </w:rPr>
      </w:pPr>
      <w:bookmarkStart w:id="1605" w:name="_Ref110949961"/>
      <w:r>
        <w:t xml:space="preserve">Figure </w:t>
      </w:r>
      <w:fldSimple w:instr=" SEQ Figure \* ARABIC ">
        <w:ins w:id="1606" w:author="Bambi C" w:date="2022-08-09T15:05:00Z">
          <w:r w:rsidR="00B577CA">
            <w:rPr>
              <w:noProof/>
            </w:rPr>
            <w:t>20</w:t>
          </w:r>
        </w:ins>
        <w:del w:id="1607" w:author="Bambi C" w:date="2022-08-09T15:05:00Z">
          <w:r w:rsidDel="00B577CA">
            <w:rPr>
              <w:noProof/>
            </w:rPr>
            <w:delText>17</w:delText>
          </w:r>
        </w:del>
      </w:fldSimple>
      <w:bookmarkEnd w:id="1605"/>
      <w:r>
        <w:t>. Source code to write list table data to text file</w:t>
      </w:r>
      <w:del w:id="1608" w:author="Bambi C" w:date="2022-08-09T15:45:00Z">
        <w:r w:rsidDel="00510A05">
          <w:delText xml:space="preserve"> and quit the program</w:delText>
        </w:r>
      </w:del>
    </w:p>
    <w:p w14:paraId="17004102" w14:textId="756F1812" w:rsidR="00FA7A18" w:rsidRPr="00FA7A18" w:rsidRDefault="001E7CE5">
      <w:pPr>
        <w:pPrChange w:id="1609" w:author="Bambi C" w:date="2022-08-09T15:18:00Z">
          <w:pPr>
            <w:pStyle w:val="Caption"/>
          </w:pPr>
        </w:pPrChange>
      </w:pPr>
      <w:ins w:id="1610" w:author="Bambi C" w:date="2022-08-09T15:22:00Z">
        <w:r>
          <w:t xml:space="preserve">The program automatically displays the current data to the user before confirming </w:t>
        </w:r>
        <w:r w:rsidR="009047C3">
          <w:t>if the user wants to save the data to file or return to the Menu (</w:t>
        </w:r>
      </w:ins>
      <w:ins w:id="1611" w:author="Bambi C" w:date="2022-08-09T15:23:00Z">
        <w:r w:rsidR="009047C3">
          <w:fldChar w:fldCharType="begin"/>
        </w:r>
        <w:r w:rsidR="009047C3">
          <w:instrText xml:space="preserve"> REF _Ref110951005 \h </w:instrText>
        </w:r>
      </w:ins>
      <w:r w:rsidR="009047C3">
        <w:fldChar w:fldCharType="separate"/>
      </w:r>
      <w:ins w:id="1612" w:author="Bambi C" w:date="2022-08-09T15:23:00Z">
        <w:r w:rsidR="009047C3">
          <w:t xml:space="preserve">Figure </w:t>
        </w:r>
        <w:r w:rsidR="009047C3">
          <w:rPr>
            <w:noProof/>
          </w:rPr>
          <w:t>21</w:t>
        </w:r>
        <w:r w:rsidR="009047C3">
          <w:fldChar w:fldCharType="end"/>
        </w:r>
        <w:r w:rsidR="006608AB">
          <w:t>)</w:t>
        </w:r>
      </w:ins>
      <w:ins w:id="1613" w:author="Bambi C" w:date="2022-08-09T15:22:00Z">
        <w:r w:rsidR="009047C3">
          <w:t>.</w:t>
        </w:r>
      </w:ins>
      <w:ins w:id="1614" w:author="Bambi C" w:date="2022-08-09T15:23:00Z">
        <w:r w:rsidR="006608AB">
          <w:t xml:space="preserve"> If the user chooses to save th</w:t>
        </w:r>
      </w:ins>
      <w:ins w:id="1615" w:author="Bambi C" w:date="2022-08-09T15:24:00Z">
        <w:r w:rsidR="006608AB">
          <w:t>e data to file, then the program notifies the user of the filename</w:t>
        </w:r>
      </w:ins>
      <w:ins w:id="1616" w:author="Bambi C" w:date="2022-08-09T15:27:00Z">
        <w:r w:rsidR="00EA46B9">
          <w:t xml:space="preserve"> where</w:t>
        </w:r>
      </w:ins>
      <w:ins w:id="1617" w:author="Bambi C" w:date="2022-08-09T15:24:00Z">
        <w:r w:rsidR="006608AB">
          <w:t xml:space="preserve"> </w:t>
        </w:r>
      </w:ins>
      <w:ins w:id="1618" w:author="Bambi C" w:date="2022-08-09T15:25:00Z">
        <w:r w:rsidR="00F57D44">
          <w:t xml:space="preserve">the data was written </w:t>
        </w:r>
        <w:r w:rsidR="00CD24BC">
          <w:t>before returning the user to the Menu</w:t>
        </w:r>
        <w:r w:rsidR="00F57D44">
          <w:t>.</w:t>
        </w:r>
      </w:ins>
    </w:p>
    <w:p w14:paraId="3260D6DA" w14:textId="1324D1D7" w:rsidR="00261CA4" w:rsidRDefault="008745EB" w:rsidP="00261CA4">
      <w:pPr>
        <w:keepNext/>
        <w:rPr>
          <w:ins w:id="1619" w:author="Bambi C" w:date="2022-08-09T12:19:00Z"/>
        </w:rPr>
      </w:pPr>
      <w:ins w:id="1620" w:author="Bambi C" w:date="2022-08-09T15:19:00Z">
        <w:r w:rsidRPr="008745EB">
          <w:rPr>
            <w:noProof/>
          </w:rPr>
          <w:lastRenderedPageBreak/>
          <w:drawing>
            <wp:inline distT="0" distB="0" distL="0" distR="0" wp14:anchorId="0692ECF7" wp14:editId="52F16049">
              <wp:extent cx="5486400" cy="6089904"/>
              <wp:effectExtent l="0" t="0" r="0" b="0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608990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81F29C9" w14:textId="4CDB96AB" w:rsidR="00261CA4" w:rsidRDefault="00261CA4" w:rsidP="00261CA4">
      <w:pPr>
        <w:pStyle w:val="Caption"/>
      </w:pPr>
      <w:bookmarkStart w:id="1621" w:name="_Ref110951005"/>
      <w:r>
        <w:t xml:space="preserve">Figure </w:t>
      </w:r>
      <w:fldSimple w:instr=" SEQ Figure \* ARABIC ">
        <w:ins w:id="1622" w:author="Bambi C" w:date="2022-08-09T15:08:00Z">
          <w:r w:rsidR="00106B58">
            <w:rPr>
              <w:noProof/>
            </w:rPr>
            <w:t>21</w:t>
          </w:r>
        </w:ins>
        <w:del w:id="1623" w:author="Bambi C" w:date="2022-08-09T15:08:00Z">
          <w:r w:rsidDel="00106B58">
            <w:rPr>
              <w:noProof/>
            </w:rPr>
            <w:delText>18</w:delText>
          </w:r>
        </w:del>
      </w:fldSimple>
      <w:bookmarkEnd w:id="1621"/>
      <w:r>
        <w:t>. Screen capture of program writing list table data to text file and closing</w:t>
      </w:r>
    </w:p>
    <w:p w14:paraId="3DFB13D5" w14:textId="111F1836" w:rsidR="00106B58" w:rsidRDefault="00106B58" w:rsidP="00106B58">
      <w:pPr>
        <w:keepNext/>
        <w:rPr>
          <w:ins w:id="1624" w:author="Bambi C" w:date="2022-08-09T15:08:00Z"/>
        </w:rPr>
      </w:pPr>
      <w:ins w:id="1625" w:author="Bambi C" w:date="2022-08-09T15:08:00Z">
        <w:r>
          <w:lastRenderedPageBreak/>
          <w:t xml:space="preserve">Also similar to other functions where the display function is called, the “Save” function is effectively disabled </w:t>
        </w:r>
      </w:ins>
      <w:ins w:id="1626" w:author="Bambi C" w:date="2022-08-09T15:28:00Z">
        <w:r w:rsidR="009A7A09">
          <w:t xml:space="preserve">(not performed) </w:t>
        </w:r>
      </w:ins>
      <w:ins w:id="1627" w:author="Bambi C" w:date="2022-08-09T15:08:00Z">
        <w:r>
          <w:t>if there is no data stored in the program</w:t>
        </w:r>
      </w:ins>
      <w:ins w:id="1628" w:author="Bambi C" w:date="2022-08-09T15:10:00Z">
        <w:r w:rsidR="00594DE9">
          <w:t xml:space="preserve"> – the user is returned to </w:t>
        </w:r>
      </w:ins>
      <w:ins w:id="1629" w:author="Bambi C" w:date="2022-08-09T15:11:00Z">
        <w:r w:rsidR="00594DE9">
          <w:t xml:space="preserve">Menu </w:t>
        </w:r>
        <w:r w:rsidR="0052680D">
          <w:t>(</w:t>
        </w:r>
        <w:r w:rsidR="0052680D">
          <w:fldChar w:fldCharType="begin"/>
        </w:r>
        <w:r w:rsidR="0052680D">
          <w:instrText xml:space="preserve"> REF _Ref110950304 \h </w:instrText>
        </w:r>
      </w:ins>
      <w:r w:rsidR="0052680D">
        <w:fldChar w:fldCharType="separate"/>
      </w:r>
      <w:ins w:id="1630" w:author="Bambi C" w:date="2022-08-09T15:11:00Z">
        <w:r w:rsidR="0052680D">
          <w:t xml:space="preserve">Figure </w:t>
        </w:r>
        <w:r w:rsidR="0052680D">
          <w:rPr>
            <w:noProof/>
          </w:rPr>
          <w:t>22</w:t>
        </w:r>
        <w:r w:rsidR="0052680D">
          <w:fldChar w:fldCharType="end"/>
        </w:r>
        <w:r w:rsidR="0052680D">
          <w:t>)</w:t>
        </w:r>
      </w:ins>
      <w:ins w:id="1631" w:author="Bambi C" w:date="2022-08-09T15:08:00Z">
        <w:r>
          <w:t>.</w:t>
        </w:r>
      </w:ins>
    </w:p>
    <w:p w14:paraId="10E36ECA" w14:textId="3BA27AEF" w:rsidR="00261CA4" w:rsidRDefault="001265E7" w:rsidP="00261CA4">
      <w:pPr>
        <w:keepNext/>
        <w:rPr>
          <w:ins w:id="1632" w:author="Bambi C" w:date="2022-08-09T12:19:00Z"/>
        </w:rPr>
      </w:pPr>
      <w:ins w:id="1633" w:author="Bambi C" w:date="2022-08-09T15:10:00Z">
        <w:r w:rsidRPr="001265E7">
          <w:rPr>
            <w:noProof/>
          </w:rPr>
          <w:drawing>
            <wp:inline distT="0" distB="0" distL="0" distR="0" wp14:anchorId="6352E522" wp14:editId="7E2D4009">
              <wp:extent cx="5486400" cy="3026664"/>
              <wp:effectExtent l="0" t="0" r="0" b="0"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302666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01DFE73" w14:textId="4BD4AEFE" w:rsidR="00261CA4" w:rsidRDefault="00261CA4" w:rsidP="00261CA4">
      <w:pPr>
        <w:pStyle w:val="Caption"/>
      </w:pPr>
      <w:bookmarkStart w:id="1634" w:name="_Ref110950304"/>
      <w:r>
        <w:t xml:space="preserve">Figure </w:t>
      </w:r>
      <w:fldSimple w:instr=" SEQ Figure \* ARABIC ">
        <w:ins w:id="1635" w:author="Bambi C" w:date="2022-08-09T15:09:00Z">
          <w:r w:rsidR="00133BDE">
            <w:rPr>
              <w:noProof/>
            </w:rPr>
            <w:t>22</w:t>
          </w:r>
        </w:ins>
        <w:del w:id="1636" w:author="Bambi C" w:date="2022-08-09T15:09:00Z">
          <w:r w:rsidDel="00133BDE">
            <w:rPr>
              <w:noProof/>
            </w:rPr>
            <w:delText>19</w:delText>
          </w:r>
        </w:del>
      </w:fldSimple>
      <w:bookmarkEnd w:id="1634"/>
      <w:r>
        <w:t>. Screen capture if user selects Option 3 when there is no data entered</w:t>
      </w:r>
    </w:p>
    <w:p w14:paraId="19B724B2" w14:textId="516CF206" w:rsidR="00261CA4" w:rsidRDefault="002E5DE7" w:rsidP="00261CA4">
      <w:pPr>
        <w:rPr>
          <w:ins w:id="1637" w:author="Bambi C" w:date="2022-08-09T12:19:00Z"/>
        </w:rPr>
      </w:pPr>
      <w:ins w:id="1638" w:author="Bambi C" w:date="2022-08-09T15:30:00Z">
        <w:r>
          <w:t xml:space="preserve">Similar to other functions, </w:t>
        </w:r>
        <w:r w:rsidR="00F45839">
          <w:t>the user also the option to return to</w:t>
        </w:r>
      </w:ins>
      <w:ins w:id="1639" w:author="Bambi C" w:date="2022-08-09T15:35:00Z">
        <w:r w:rsidR="00E47604">
          <w:t xml:space="preserve"> the</w:t>
        </w:r>
      </w:ins>
      <w:ins w:id="1640" w:author="Bambi C" w:date="2022-08-09T15:30:00Z">
        <w:r w:rsidR="00F45839">
          <w:t xml:space="preserve"> menu without saving</w:t>
        </w:r>
      </w:ins>
      <w:ins w:id="1641" w:author="Bambi C" w:date="2022-08-09T15:33:00Z">
        <w:r w:rsidR="004D2966">
          <w:t xml:space="preserve"> (</w:t>
        </w:r>
      </w:ins>
      <w:ins w:id="1642" w:author="Bambi C" w:date="2022-08-09T15:35:00Z">
        <w:r w:rsidR="00A6093C">
          <w:fldChar w:fldCharType="begin"/>
        </w:r>
        <w:r w:rsidR="00A6093C">
          <w:instrText xml:space="preserve"> REF _Ref110951717 \h </w:instrText>
        </w:r>
      </w:ins>
      <w:r w:rsidR="00A6093C">
        <w:fldChar w:fldCharType="separate"/>
      </w:r>
      <w:ins w:id="1643" w:author="Bambi C" w:date="2022-08-09T15:35:00Z">
        <w:r w:rsidR="00A6093C">
          <w:t xml:space="preserve">Figure </w:t>
        </w:r>
        <w:r w:rsidR="00A6093C">
          <w:rPr>
            <w:noProof/>
          </w:rPr>
          <w:t>23</w:t>
        </w:r>
        <w:r w:rsidR="00A6093C">
          <w:fldChar w:fldCharType="end"/>
        </w:r>
      </w:ins>
      <w:ins w:id="1644" w:author="Bambi C" w:date="2022-08-09T15:33:00Z">
        <w:r w:rsidR="004D2966">
          <w:t>).</w:t>
        </w:r>
      </w:ins>
      <w:ins w:id="1645" w:author="Bambi C" w:date="2022-08-09T15:36:00Z">
        <w:r w:rsidR="00E47604">
          <w:t xml:space="preserve"> For example, the user chooses to save, but upon </w:t>
        </w:r>
        <w:r w:rsidR="00492EDF">
          <w:t xml:space="preserve">seeing the current data displayed, realizes that they had forgotten to remove or add a task, </w:t>
        </w:r>
      </w:ins>
      <w:ins w:id="1646" w:author="Bambi C" w:date="2022-08-09T15:37:00Z">
        <w:r w:rsidR="00492EDF">
          <w:t xml:space="preserve">then the user may want to </w:t>
        </w:r>
        <w:r w:rsidR="00B814B3">
          <w:t xml:space="preserve">go back to make the correction or update (or </w:t>
        </w:r>
        <w:r w:rsidR="00A4571A">
          <w:t>quit without saving</w:t>
        </w:r>
        <w:r w:rsidR="00B814B3">
          <w:t>).</w:t>
        </w:r>
      </w:ins>
    </w:p>
    <w:p w14:paraId="22078CDF" w14:textId="3BC73E1E" w:rsidR="00261CA4" w:rsidRDefault="00A6093C" w:rsidP="00261CA4">
      <w:pPr>
        <w:keepNext/>
        <w:rPr>
          <w:ins w:id="1647" w:author="Bambi C" w:date="2022-08-09T12:19:00Z"/>
        </w:rPr>
      </w:pPr>
      <w:ins w:id="1648" w:author="Bambi C" w:date="2022-08-09T15:35:00Z">
        <w:r w:rsidRPr="00A6093C">
          <w:rPr>
            <w:noProof/>
          </w:rPr>
          <w:lastRenderedPageBreak/>
          <w:drawing>
            <wp:inline distT="0" distB="0" distL="0" distR="0" wp14:anchorId="65A6C975" wp14:editId="249C959C">
              <wp:extent cx="5486400" cy="5715000"/>
              <wp:effectExtent l="0" t="0" r="0" b="0"/>
              <wp:docPr id="17" name="Picture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5715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16588BB9" w14:textId="16FE9746" w:rsidR="00261CA4" w:rsidRDefault="00261CA4" w:rsidP="00CA09CD">
      <w:pPr>
        <w:pStyle w:val="Caption"/>
      </w:pPr>
      <w:bookmarkStart w:id="1649" w:name="_Ref110951717"/>
      <w:r>
        <w:t xml:space="preserve">Figure </w:t>
      </w:r>
      <w:fldSimple w:instr=" SEQ Figure \* ARABIC ">
        <w:ins w:id="1650" w:author="Bambi C" w:date="2022-08-09T15:34:00Z">
          <w:r w:rsidR="00CA09CD">
            <w:rPr>
              <w:noProof/>
            </w:rPr>
            <w:t>23</w:t>
          </w:r>
        </w:ins>
        <w:del w:id="1651" w:author="Bambi C" w:date="2022-08-09T15:34:00Z">
          <w:r w:rsidDel="00CA09CD">
            <w:rPr>
              <w:noProof/>
            </w:rPr>
            <w:delText>20</w:delText>
          </w:r>
        </w:del>
      </w:fldSimple>
      <w:bookmarkEnd w:id="1649"/>
      <w:r>
        <w:t>. Screen capture if user selects Menu</w:t>
      </w:r>
      <w:ins w:id="1652" w:author="Bambi C" w:date="2022-08-09T15:52:00Z">
        <w:r w:rsidR="005F527A">
          <w:t xml:space="preserve"> in option </w:t>
        </w:r>
      </w:ins>
      <w:ins w:id="1653" w:author="Bambi C" w:date="2022-08-09T15:53:00Z">
        <w:r w:rsidR="005F527A">
          <w:t>4</w:t>
        </w:r>
      </w:ins>
    </w:p>
    <w:p w14:paraId="538FD258" w14:textId="0B00A222" w:rsidR="00015812" w:rsidRDefault="00261CA4" w:rsidP="00261CA4">
      <w:pPr>
        <w:jc w:val="right"/>
        <w:rPr>
          <w:ins w:id="1654" w:author="Bambi C" w:date="2022-08-09T13:41:00Z"/>
        </w:rPr>
      </w:pPr>
      <w:ins w:id="1655" w:author="Bambi C" w:date="2022-08-09T12:19:00Z">
        <w:r w:rsidRPr="000527C0">
          <w:t>[</w:t>
        </w:r>
        <w:r w:rsidRPr="000527C0">
          <w:fldChar w:fldCharType="begin"/>
        </w:r>
        <w:r w:rsidRPr="000527C0">
          <w:instrText xml:space="preserve"> REF _Ref108280728 \h  \* MERGEFORMAT </w:instrText>
        </w:r>
      </w:ins>
      <w:ins w:id="1656" w:author="Bambi C" w:date="2022-08-09T12:19:00Z">
        <w:r w:rsidRPr="000527C0">
          <w:fldChar w:fldCharType="separate"/>
        </w:r>
        <w:r w:rsidRPr="000527C0">
          <w:t>Table of Contents</w:t>
        </w:r>
        <w:r w:rsidRPr="000527C0">
          <w:fldChar w:fldCharType="end"/>
        </w:r>
        <w:r w:rsidRPr="000527C0">
          <w:t>]</w:t>
        </w:r>
      </w:ins>
    </w:p>
    <w:p w14:paraId="0BDCF804" w14:textId="2ACE3261" w:rsidR="00357610" w:rsidRPr="00E67DD3" w:rsidRDefault="00357610" w:rsidP="00357610">
      <w:pPr>
        <w:pStyle w:val="Heading4"/>
        <w:rPr>
          <w:ins w:id="1657" w:author="Bambi C" w:date="2022-08-09T13:41:00Z"/>
        </w:rPr>
      </w:pPr>
      <w:bookmarkStart w:id="1658" w:name="_Toc110958790"/>
      <w:ins w:id="1659" w:author="Bambi C" w:date="2022-08-09T13:41:00Z">
        <w:r>
          <w:t>Menu option 5: Exit program</w:t>
        </w:r>
        <w:bookmarkEnd w:id="1658"/>
      </w:ins>
    </w:p>
    <w:p w14:paraId="372363BB" w14:textId="033C1862" w:rsidR="00357610" w:rsidRPr="00BB3E5B" w:rsidRDefault="00357610" w:rsidP="00357610">
      <w:pPr>
        <w:rPr>
          <w:ins w:id="1660" w:author="Bambi C" w:date="2022-08-09T13:41:00Z"/>
          <w:i/>
          <w:iCs w:val="0"/>
        </w:rPr>
      </w:pPr>
      <w:ins w:id="1661" w:author="Bambi C" w:date="2022-08-09T13:41:00Z">
        <w:r w:rsidRPr="00BB3E5B">
          <w:rPr>
            <w:i/>
            <w:iCs w:val="0"/>
          </w:rPr>
          <w:t xml:space="preserve">Requirement </w:t>
        </w:r>
      </w:ins>
      <w:ins w:id="1662" w:author="Bambi C" w:date="2022-08-09T15:45:00Z">
        <w:r w:rsidR="00510A05">
          <w:rPr>
            <w:i/>
            <w:iCs w:val="0"/>
          </w:rPr>
          <w:t>7</w:t>
        </w:r>
      </w:ins>
      <w:ins w:id="1663" w:author="Bambi C" w:date="2022-08-09T13:41:00Z">
        <w:r w:rsidRPr="00BB3E5B">
          <w:rPr>
            <w:i/>
            <w:iCs w:val="0"/>
          </w:rPr>
          <w:t>:</w:t>
        </w:r>
        <w:r>
          <w:rPr>
            <w:i/>
            <w:iCs w:val="0"/>
          </w:rPr>
          <w:t xml:space="preserve"> </w:t>
        </w:r>
      </w:ins>
      <w:ins w:id="1664" w:author="Bambi C" w:date="2022-08-09T15:44:00Z">
        <w:r w:rsidR="00E53589">
          <w:rPr>
            <w:i/>
            <w:iCs w:val="0"/>
          </w:rPr>
          <w:t>Exit the program</w:t>
        </w:r>
      </w:ins>
    </w:p>
    <w:p w14:paraId="63B5D233" w14:textId="3D2938D0" w:rsidR="00357610" w:rsidRPr="000C7AC0" w:rsidRDefault="006454A1" w:rsidP="00357610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1665" w:author="Bambi C" w:date="2022-08-09T13:41:00Z"/>
        </w:rPr>
      </w:pPr>
      <w:ins w:id="1666" w:author="Bambi C" w:date="2022-08-09T15:57:00Z">
        <w:r>
          <w:lastRenderedPageBreak/>
          <w:t>The</w:t>
        </w:r>
      </w:ins>
      <w:ins w:id="1667" w:author="Bambi C" w:date="2022-08-09T15:58:00Z">
        <w:r>
          <w:t xml:space="preserve"> exit function </w:t>
        </w:r>
        <w:r w:rsidR="00173DC4">
          <w:t xml:space="preserve">essentially triggers the </w:t>
        </w:r>
        <w:r w:rsidR="00173DC4" w:rsidRPr="005B3363">
          <w:rPr>
            <w:rFonts w:ascii="Consolas" w:hAnsi="Consolas" w:cs="Consolas"/>
            <w:rPrChange w:id="1668" w:author="Bambi C" w:date="2022-08-09T15:59:00Z">
              <w:rPr/>
            </w:rPrChange>
          </w:rPr>
          <w:t>break</w:t>
        </w:r>
        <w:r w:rsidR="00173DC4">
          <w:t xml:space="preserve"> statement for the </w:t>
        </w:r>
        <w:r w:rsidR="00173DC4" w:rsidRPr="005B3363">
          <w:rPr>
            <w:rFonts w:ascii="Consolas" w:hAnsi="Consolas" w:cs="Consolas"/>
            <w:rPrChange w:id="1669" w:author="Bambi C" w:date="2022-08-09T15:59:00Z">
              <w:rPr/>
            </w:rPrChange>
          </w:rPr>
          <w:t xml:space="preserve">while </w:t>
        </w:r>
      </w:ins>
      <w:ins w:id="1670" w:author="Bambi C" w:date="2022-08-09T15:59:00Z">
        <w:r w:rsidR="005B3363" w:rsidRPr="005B3363">
          <w:rPr>
            <w:rFonts w:ascii="Consolas" w:hAnsi="Consolas" w:cs="Consolas"/>
            <w:rPrChange w:id="1671" w:author="Bambi C" w:date="2022-08-09T15:59:00Z">
              <w:rPr/>
            </w:rPrChange>
          </w:rPr>
          <w:t>T</w:t>
        </w:r>
      </w:ins>
      <w:ins w:id="1672" w:author="Bambi C" w:date="2022-08-09T15:58:00Z">
        <w:r w:rsidR="00173DC4" w:rsidRPr="005B3363">
          <w:rPr>
            <w:rFonts w:ascii="Consolas" w:hAnsi="Consolas" w:cs="Consolas"/>
            <w:rPrChange w:id="1673" w:author="Bambi C" w:date="2022-08-09T15:59:00Z">
              <w:rPr/>
            </w:rPrChange>
          </w:rPr>
          <w:t>rue</w:t>
        </w:r>
      </w:ins>
      <w:ins w:id="1674" w:author="Bambi C" w:date="2022-08-09T15:59:00Z">
        <w:r w:rsidR="005B3363" w:rsidRPr="005B3363">
          <w:rPr>
            <w:rFonts w:ascii="Consolas" w:hAnsi="Consolas" w:cs="Consolas"/>
            <w:rPrChange w:id="1675" w:author="Bambi C" w:date="2022-08-09T15:59:00Z">
              <w:rPr/>
            </w:rPrChange>
          </w:rPr>
          <w:t>:</w:t>
        </w:r>
      </w:ins>
      <w:ins w:id="1676" w:author="Bambi C" w:date="2022-08-09T15:58:00Z">
        <w:r w:rsidR="00173DC4">
          <w:t xml:space="preserve"> loop for the menu / </w:t>
        </w:r>
      </w:ins>
      <w:ins w:id="1677" w:author="Bambi C" w:date="2022-08-09T15:59:00Z">
        <w:r w:rsidR="00FE570A">
          <w:t>program (</w:t>
        </w:r>
      </w:ins>
      <w:ins w:id="1678" w:author="Bambi C" w:date="2022-08-09T16:01:00Z">
        <w:r w:rsidR="007538AB">
          <w:fldChar w:fldCharType="begin"/>
        </w:r>
        <w:r w:rsidR="007538AB">
          <w:instrText xml:space="preserve"> REF _Ref110953290 \h </w:instrText>
        </w:r>
      </w:ins>
      <w:r w:rsidR="007538AB">
        <w:fldChar w:fldCharType="separate"/>
      </w:r>
      <w:ins w:id="1679" w:author="Bambi C" w:date="2022-08-09T16:01:00Z">
        <w:r w:rsidR="007538AB">
          <w:t xml:space="preserve">Figure </w:t>
        </w:r>
        <w:r w:rsidR="007538AB">
          <w:rPr>
            <w:noProof/>
          </w:rPr>
          <w:t>24</w:t>
        </w:r>
        <w:r w:rsidR="007538AB">
          <w:fldChar w:fldCharType="end"/>
        </w:r>
      </w:ins>
      <w:ins w:id="1680" w:author="Bambi C" w:date="2022-08-09T15:59:00Z">
        <w:r w:rsidR="00FE570A">
          <w:t>)</w:t>
        </w:r>
      </w:ins>
      <w:ins w:id="1681" w:author="Bambi C" w:date="2022-08-09T15:58:00Z">
        <w:r w:rsidR="00173DC4">
          <w:t>.</w:t>
        </w:r>
      </w:ins>
    </w:p>
    <w:tbl>
      <w:tblPr>
        <w:tblStyle w:val="TableGrid"/>
        <w:tblW w:w="892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8"/>
      </w:tblGrid>
      <w:tr w:rsidR="00357610" w:rsidRPr="00BB3E5B" w14:paraId="341D2101" w14:textId="77777777" w:rsidTr="00EF2150">
        <w:trPr>
          <w:ins w:id="1682" w:author="Bambi C" w:date="2022-08-09T13:41:00Z"/>
        </w:trPr>
        <w:tc>
          <w:tcPr>
            <w:tcW w:w="8928" w:type="dxa"/>
            <w:shd w:val="clear" w:color="auto" w:fill="auto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18BEEC0A" w14:textId="3980631B" w:rsidR="00EF2150" w:rsidRPr="00EF2150" w:rsidRDefault="00EF2150" w:rsidP="00EF215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83" w:author="Bambi C" w:date="2022-08-09T15:47:00Z"/>
                <w:rFonts w:ascii="Consolas" w:hAnsi="Consolas" w:cs="Consolas"/>
                <w:iCs w:val="0"/>
                <w:color w:val="000000" w:themeColor="text1"/>
              </w:rPr>
            </w:pPr>
            <w:proofErr w:type="spellStart"/>
            <w:ins w:id="1684" w:author="Bambi C" w:date="2022-08-09T15:47:00Z"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>elif</w:t>
              </w:r>
              <w:proofErr w:type="spellEnd"/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</w:t>
              </w:r>
              <w:proofErr w:type="spellStart"/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>strChoice.strip</w:t>
              </w:r>
              <w:proofErr w:type="spellEnd"/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>() == '5':</w:t>
              </w:r>
            </w:ins>
          </w:p>
          <w:p w14:paraId="6F7206EF" w14:textId="60F13BEF" w:rsidR="00EF2150" w:rsidRPr="00EF2150" w:rsidRDefault="00EF2150" w:rsidP="00EF215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85" w:author="Bambi C" w:date="2022-08-09T15:47:00Z"/>
                <w:rFonts w:ascii="Consolas" w:hAnsi="Consolas" w:cs="Consolas"/>
                <w:iCs w:val="0"/>
                <w:color w:val="000000" w:themeColor="text1"/>
              </w:rPr>
            </w:pPr>
            <w:ins w:id="1686" w:author="Bambi C" w:date="2022-08-09T15:47:00Z"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  <w:proofErr w:type="gramStart"/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>"\n\</w:t>
              </w:r>
              <w:proofErr w:type="spellStart"/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>tEnter</w:t>
              </w:r>
              <w:proofErr w:type="spellEnd"/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\"Q\" to [Q]</w:t>
              </w:r>
              <w:proofErr w:type="spellStart"/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>uit</w:t>
              </w:r>
              <w:proofErr w:type="spellEnd"/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>"</w:t>
              </w:r>
            </w:ins>
          </w:p>
          <w:p w14:paraId="0480EDB9" w14:textId="380384B4" w:rsidR="00EF2150" w:rsidRPr="00EF2150" w:rsidRDefault="00EF2150" w:rsidP="00EF215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87" w:author="Bambi C" w:date="2022-08-09T15:47:00Z"/>
                <w:rFonts w:ascii="Consolas" w:hAnsi="Consolas" w:cs="Consolas"/>
                <w:iCs w:val="0"/>
                <w:color w:val="000000" w:themeColor="text1"/>
              </w:rPr>
            </w:pPr>
            <w:ins w:id="1688" w:author="Bambi C" w:date="2022-08-09T15:47:00Z"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"\n\</w:t>
              </w:r>
              <w:proofErr w:type="spellStart"/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>tPress</w:t>
              </w:r>
              <w:proofErr w:type="spellEnd"/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ENTER key to return to the Menu.")</w:t>
              </w:r>
            </w:ins>
          </w:p>
          <w:p w14:paraId="612C7F16" w14:textId="46E0B425" w:rsidR="00EF2150" w:rsidRPr="00EF2150" w:rsidRDefault="00EF2150" w:rsidP="00EF215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89" w:author="Bambi C" w:date="2022-08-09T15:47:00Z"/>
                <w:rFonts w:ascii="Consolas" w:hAnsi="Consolas" w:cs="Consolas"/>
                <w:iCs w:val="0"/>
                <w:color w:val="000000" w:themeColor="text1"/>
              </w:rPr>
            </w:pPr>
            <w:ins w:id="1690" w:author="Bambi C" w:date="2022-08-09T15:47:00Z"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c = </w:t>
              </w:r>
              <w:proofErr w:type="gramStart"/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>input(</w:t>
              </w:r>
              <w:proofErr w:type="gramEnd"/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>"\</w:t>
              </w:r>
              <w:proofErr w:type="spellStart"/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>nAre</w:t>
              </w:r>
              <w:proofErr w:type="spellEnd"/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you sure you want to quit? ")</w:t>
              </w:r>
            </w:ins>
          </w:p>
          <w:p w14:paraId="031467A1" w14:textId="191E094A" w:rsidR="00EF2150" w:rsidRPr="00EF2150" w:rsidRDefault="00EF2150" w:rsidP="00EF215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91" w:author="Bambi C" w:date="2022-08-09T15:47:00Z"/>
                <w:rFonts w:ascii="Consolas" w:hAnsi="Consolas" w:cs="Consolas"/>
                <w:iCs w:val="0"/>
                <w:color w:val="000000" w:themeColor="text1"/>
              </w:rPr>
            </w:pPr>
            <w:ins w:id="1692" w:author="Bambi C" w:date="2022-08-09T15:47:00Z"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if </w:t>
              </w:r>
              <w:proofErr w:type="spellStart"/>
              <w:proofErr w:type="gramStart"/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>c.lower</w:t>
              </w:r>
              <w:proofErr w:type="spellEnd"/>
              <w:proofErr w:type="gramEnd"/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>() == "q":</w:t>
              </w:r>
            </w:ins>
          </w:p>
          <w:p w14:paraId="40D84FE6" w14:textId="3317525F" w:rsidR="00EF2150" w:rsidRPr="00EF2150" w:rsidRDefault="00EF2150" w:rsidP="00EF215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93" w:author="Bambi C" w:date="2022-08-09T15:47:00Z"/>
                <w:rFonts w:ascii="Consolas" w:hAnsi="Consolas" w:cs="Consolas"/>
                <w:iCs w:val="0"/>
                <w:color w:val="000000" w:themeColor="text1"/>
              </w:rPr>
            </w:pPr>
            <w:ins w:id="1694" w:author="Bambi C" w:date="2022-08-09T15:47:00Z"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print("\n\</w:t>
              </w:r>
              <w:proofErr w:type="spellStart"/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>tGoodbye</w:t>
              </w:r>
              <w:proofErr w:type="spellEnd"/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>!")</w:t>
              </w:r>
            </w:ins>
          </w:p>
          <w:p w14:paraId="457DFE2D" w14:textId="55E53C30" w:rsidR="00EF2150" w:rsidRPr="00EF2150" w:rsidRDefault="00EF2150" w:rsidP="00EF215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95" w:author="Bambi C" w:date="2022-08-09T15:47:00Z"/>
                <w:rFonts w:ascii="Consolas" w:hAnsi="Consolas" w:cs="Consolas"/>
                <w:iCs w:val="0"/>
                <w:color w:val="000000" w:themeColor="text1"/>
              </w:rPr>
            </w:pPr>
            <w:ins w:id="1696" w:author="Bambi C" w:date="2022-08-09T15:47:00Z"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  <w:proofErr w:type="gramStart"/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>input(</w:t>
              </w:r>
              <w:proofErr w:type="gramEnd"/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>"\n[Press the ENTER key to quit.]")</w:t>
              </w:r>
            </w:ins>
          </w:p>
          <w:p w14:paraId="514DE37D" w14:textId="3EDC5C37" w:rsidR="00357610" w:rsidRPr="00BB3E5B" w:rsidRDefault="00EF2150" w:rsidP="00EF2150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ind w:right="10"/>
              <w:rPr>
                <w:ins w:id="1697" w:author="Bambi C" w:date="2022-08-09T13:41:00Z"/>
                <w:rFonts w:ascii="Consolas" w:hAnsi="Consolas" w:cs="Consolas"/>
                <w:iCs w:val="0"/>
                <w:color w:val="000000" w:themeColor="text1"/>
              </w:rPr>
            </w:pPr>
            <w:ins w:id="1698" w:author="Bambi C" w:date="2022-08-09T15:47:00Z"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  <w:proofErr w:type="gramStart"/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>break  #</w:t>
              </w:r>
              <w:proofErr w:type="gramEnd"/>
              <w:r w:rsidRPr="00EF2150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and Exit the program</w:t>
              </w:r>
            </w:ins>
          </w:p>
        </w:tc>
      </w:tr>
    </w:tbl>
    <w:p w14:paraId="5C880119" w14:textId="65327915" w:rsidR="00357610" w:rsidRDefault="00357610" w:rsidP="00357610">
      <w:pPr>
        <w:pStyle w:val="Caption"/>
      </w:pPr>
      <w:bookmarkStart w:id="1699" w:name="_Ref110953290"/>
      <w:r>
        <w:t xml:space="preserve">Figure </w:t>
      </w:r>
      <w:fldSimple w:instr=" SEQ Figure \* ARABIC ">
        <w:ins w:id="1700" w:author="Bambi C" w:date="2022-08-09T15:49:00Z">
          <w:r w:rsidR="00F52F1D">
            <w:rPr>
              <w:noProof/>
            </w:rPr>
            <w:t>24</w:t>
          </w:r>
        </w:ins>
        <w:del w:id="1701" w:author="Bambi C" w:date="2022-08-09T15:49:00Z">
          <w:r w:rsidDel="00F52F1D">
            <w:rPr>
              <w:noProof/>
            </w:rPr>
            <w:delText>17</w:delText>
          </w:r>
        </w:del>
      </w:fldSimple>
      <w:bookmarkEnd w:id="1699"/>
      <w:r>
        <w:t xml:space="preserve">. Source code </w:t>
      </w:r>
      <w:r w:rsidR="00F52F1D">
        <w:t xml:space="preserve">to </w:t>
      </w:r>
      <w:r>
        <w:t>quit the program</w:t>
      </w:r>
    </w:p>
    <w:p w14:paraId="2F100A5B" w14:textId="0ACAB23F" w:rsidR="00357610" w:rsidRDefault="00C17750" w:rsidP="00357610">
      <w:pPr>
        <w:rPr>
          <w:ins w:id="1702" w:author="Bambi C" w:date="2022-08-09T15:52:00Z"/>
        </w:rPr>
      </w:pPr>
      <w:ins w:id="1703" w:author="Bambi C" w:date="2022-08-09T16:04:00Z">
        <w:r>
          <w:t xml:space="preserve">When the user chooses to quit the program, final farewell message before </w:t>
        </w:r>
        <w:r w:rsidR="00251D18">
          <w:t xml:space="preserve">interrupting the quit with a final input from the user </w:t>
        </w:r>
      </w:ins>
      <w:ins w:id="1704" w:author="Bambi C" w:date="2022-08-09T15:52:00Z">
        <w:r w:rsidR="005F527A">
          <w:t>(</w:t>
        </w:r>
      </w:ins>
      <w:ins w:id="1705" w:author="Bambi C" w:date="2022-08-09T15:56:00Z">
        <w:r w:rsidR="00355629">
          <w:fldChar w:fldCharType="begin"/>
        </w:r>
        <w:r w:rsidR="00355629">
          <w:instrText xml:space="preserve"> REF _Ref110953021 \h </w:instrText>
        </w:r>
      </w:ins>
      <w:r w:rsidR="00355629">
        <w:fldChar w:fldCharType="separate"/>
      </w:r>
      <w:ins w:id="1706" w:author="Bambi C" w:date="2022-08-09T15:56:00Z">
        <w:r w:rsidR="00355629">
          <w:t xml:space="preserve">Figure </w:t>
        </w:r>
        <w:r w:rsidR="00355629">
          <w:rPr>
            <w:noProof/>
          </w:rPr>
          <w:t>25</w:t>
        </w:r>
        <w:r w:rsidR="00355629">
          <w:fldChar w:fldCharType="end"/>
        </w:r>
      </w:ins>
      <w:ins w:id="1707" w:author="Bambi C" w:date="2022-08-09T15:52:00Z">
        <w:r w:rsidR="005F527A">
          <w:t>).</w:t>
        </w:r>
      </w:ins>
    </w:p>
    <w:p w14:paraId="2A1D4B7D" w14:textId="6538D065" w:rsidR="001E54FE" w:rsidRDefault="000B105A" w:rsidP="00357610">
      <w:pPr>
        <w:rPr>
          <w:ins w:id="1708" w:author="Bambi C" w:date="2022-08-09T15:52:00Z"/>
        </w:rPr>
      </w:pPr>
      <w:ins w:id="1709" w:author="Bambi C" w:date="2022-08-09T15:56:00Z">
        <w:r w:rsidRPr="000B105A">
          <w:rPr>
            <w:noProof/>
          </w:rPr>
          <w:drawing>
            <wp:inline distT="0" distB="0" distL="0" distR="0" wp14:anchorId="4F9FA2EF" wp14:editId="027413B5">
              <wp:extent cx="5486400" cy="2880360"/>
              <wp:effectExtent l="0" t="0" r="0" b="0"/>
              <wp:docPr id="20" name="Picture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28803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05BEE94" w14:textId="60F25144" w:rsidR="001E54FE" w:rsidRDefault="001E54FE" w:rsidP="001E54FE">
      <w:pPr>
        <w:pStyle w:val="Caption"/>
      </w:pPr>
      <w:bookmarkStart w:id="1710" w:name="_Ref110953021"/>
      <w:r>
        <w:t xml:space="preserve">Figure </w:t>
      </w:r>
      <w:fldSimple w:instr=" SEQ Figure \* ARABIC ">
        <w:ins w:id="1711" w:author="Bambi C" w:date="2022-08-09T15:52:00Z">
          <w:r>
            <w:rPr>
              <w:noProof/>
            </w:rPr>
            <w:t>25</w:t>
          </w:r>
        </w:ins>
        <w:del w:id="1712" w:author="Bambi C" w:date="2022-08-09T15:52:00Z">
          <w:r w:rsidDel="001E54FE">
            <w:rPr>
              <w:noProof/>
            </w:rPr>
            <w:delText>21</w:delText>
          </w:r>
        </w:del>
      </w:fldSimple>
      <w:bookmarkEnd w:id="1710"/>
      <w:r>
        <w:t>. Screen capture if user chooses to Quit the program</w:t>
      </w:r>
    </w:p>
    <w:p w14:paraId="472CE50D" w14:textId="4AB75E8D" w:rsidR="001E54FE" w:rsidRDefault="007538AB" w:rsidP="00357610">
      <w:pPr>
        <w:rPr>
          <w:ins w:id="1713" w:author="Bambi C" w:date="2022-08-09T13:41:00Z"/>
        </w:rPr>
      </w:pPr>
      <w:ins w:id="1714" w:author="Bambi C" w:date="2022-08-09T16:01:00Z">
        <w:r>
          <w:t>Keeping the user experience as consistent as possible so performance of functions and n</w:t>
        </w:r>
      </w:ins>
      <w:ins w:id="1715" w:author="Bambi C" w:date="2022-08-09T16:02:00Z">
        <w:r>
          <w:t xml:space="preserve">avigation through </w:t>
        </w:r>
        <w:r w:rsidR="00F92F65">
          <w:t xml:space="preserve">the program becomes more predictable and efficient for the user. </w:t>
        </w:r>
        <w:r w:rsidR="008728B1">
          <w:t>The user has the o</w:t>
        </w:r>
      </w:ins>
      <w:ins w:id="1716" w:author="Bambi C" w:date="2022-08-09T16:03:00Z">
        <w:r w:rsidR="008728B1">
          <w:t xml:space="preserve">ption to return to the menu before confirming they want to quit the program </w:t>
        </w:r>
      </w:ins>
      <w:ins w:id="1717" w:author="Bambi C" w:date="2022-08-09T15:52:00Z">
        <w:r w:rsidR="005F527A">
          <w:t>(</w:t>
        </w:r>
      </w:ins>
      <w:ins w:id="1718" w:author="Bambi C" w:date="2022-08-09T15:57:00Z">
        <w:r w:rsidR="00355629">
          <w:fldChar w:fldCharType="begin"/>
        </w:r>
        <w:r w:rsidR="00355629">
          <w:instrText xml:space="preserve"> REF _Ref110953041 \h </w:instrText>
        </w:r>
      </w:ins>
      <w:r w:rsidR="00355629">
        <w:fldChar w:fldCharType="separate"/>
      </w:r>
      <w:ins w:id="1719" w:author="Bambi C" w:date="2022-08-09T15:57:00Z">
        <w:r w:rsidR="00355629">
          <w:t xml:space="preserve">Figure </w:t>
        </w:r>
        <w:r w:rsidR="00355629">
          <w:rPr>
            <w:noProof/>
          </w:rPr>
          <w:t>26</w:t>
        </w:r>
        <w:r w:rsidR="00355629">
          <w:fldChar w:fldCharType="end"/>
        </w:r>
      </w:ins>
      <w:ins w:id="1720" w:author="Bambi C" w:date="2022-08-09T15:52:00Z">
        <w:r w:rsidR="005F527A">
          <w:t>).</w:t>
        </w:r>
      </w:ins>
    </w:p>
    <w:p w14:paraId="156A1EAD" w14:textId="6C28EABB" w:rsidR="00357610" w:rsidRDefault="00345E95" w:rsidP="00357610">
      <w:pPr>
        <w:keepNext/>
        <w:rPr>
          <w:ins w:id="1721" w:author="Bambi C" w:date="2022-08-09T13:41:00Z"/>
        </w:rPr>
      </w:pPr>
      <w:ins w:id="1722" w:author="Bambi C" w:date="2022-08-09T15:54:00Z">
        <w:r w:rsidRPr="00345E95">
          <w:rPr>
            <w:noProof/>
          </w:rPr>
          <w:lastRenderedPageBreak/>
          <w:drawing>
            <wp:inline distT="0" distB="0" distL="0" distR="0" wp14:anchorId="78C1E9F0" wp14:editId="3EF0699E">
              <wp:extent cx="5486400" cy="3584448"/>
              <wp:effectExtent l="0" t="0" r="0" b="0"/>
              <wp:docPr id="18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86400" cy="358444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3278F9E" w14:textId="1B8DFF85" w:rsidR="00357610" w:rsidDel="005F527A" w:rsidRDefault="00357610" w:rsidP="00357610">
      <w:pPr>
        <w:pStyle w:val="Caption"/>
        <w:rPr>
          <w:del w:id="1723" w:author="Bambi C" w:date="2022-08-09T15:52:00Z"/>
        </w:rPr>
      </w:pPr>
      <w:bookmarkStart w:id="1724" w:name="_Ref110953041"/>
      <w:r>
        <w:t xml:space="preserve">Figure </w:t>
      </w:r>
      <w:fldSimple w:instr=" SEQ Figure \* ARABIC ">
        <w:ins w:id="1725" w:author="Bambi C" w:date="2022-08-09T15:52:00Z">
          <w:r w:rsidR="005F527A">
            <w:rPr>
              <w:noProof/>
            </w:rPr>
            <w:t>26</w:t>
          </w:r>
        </w:ins>
        <w:del w:id="1726" w:author="Bambi C" w:date="2022-08-09T15:52:00Z">
          <w:r w:rsidDel="005F527A">
            <w:rPr>
              <w:noProof/>
            </w:rPr>
            <w:delText>20</w:delText>
          </w:r>
        </w:del>
      </w:fldSimple>
      <w:bookmarkEnd w:id="1724"/>
      <w:r>
        <w:t>. Screen capture if user selects Menu</w:t>
      </w:r>
      <w:ins w:id="1727" w:author="Bambi C" w:date="2022-08-09T15:53:00Z">
        <w:r w:rsidR="00B81226">
          <w:t xml:space="preserve"> from option 5</w:t>
        </w:r>
      </w:ins>
    </w:p>
    <w:p w14:paraId="5F10957C" w14:textId="7FB1EF14" w:rsidR="00357610" w:rsidRDefault="00357610">
      <w:pPr>
        <w:pStyle w:val="Caption"/>
        <w:rPr>
          <w:ins w:id="1728" w:author="Bambi C" w:date="2022-08-09T13:41:00Z"/>
        </w:rPr>
        <w:pPrChange w:id="1729" w:author="Bambi C" w:date="2022-08-09T15:52:00Z">
          <w:pPr>
            <w:keepNext/>
          </w:pPr>
        </w:pPrChange>
      </w:pPr>
    </w:p>
    <w:p w14:paraId="26F1A687" w14:textId="3EF9BAF4" w:rsidR="00780A5D" w:rsidRPr="00780A5D" w:rsidRDefault="00780A5D">
      <w:pPr>
        <w:keepNext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right="10"/>
        <w:rPr>
          <w:ins w:id="1730" w:author="Bambi C" w:date="2022-08-09T13:41:00Z"/>
        </w:rPr>
        <w:pPrChange w:id="1731" w:author="Bambi C" w:date="2022-08-09T15:48:00Z">
          <w:pPr>
            <w:pStyle w:val="Caption"/>
          </w:pPr>
        </w:pPrChange>
      </w:pPr>
      <w:ins w:id="1732" w:author="Bambi C" w:date="2022-08-09T15:48:00Z">
        <w:r w:rsidRPr="00355629">
          <w:rPr>
            <w:b/>
            <w:bCs/>
            <w:rPrChange w:id="1733" w:author="Bambi C" w:date="2022-08-09T15:57:00Z">
              <w:rPr>
                <w:b w:val="0"/>
                <w:bCs w:val="0"/>
              </w:rPr>
            </w:rPrChange>
          </w:rPr>
          <w:t>Future feature</w:t>
        </w:r>
        <w:r>
          <w:t>: Prompt user to save file if they are exiting without saving. Implementation: Create counter array-</w:t>
        </w:r>
        <w:proofErr w:type="gramStart"/>
        <w:r>
          <w:t>variable[</w:t>
        </w:r>
        <w:proofErr w:type="gramEnd"/>
        <w:r>
          <w:t>0] where save returns value to zero and other actions: (1) add, (2) remove will increment the counter +1.</w:t>
        </w:r>
        <w:r w:rsidR="00662B72">
          <w:t xml:space="preserve"> If variable is &gt; 0, then prompt user to save.</w:t>
        </w:r>
      </w:ins>
    </w:p>
    <w:p w14:paraId="260CC81E" w14:textId="2CD02B33" w:rsidR="00037B5C" w:rsidRPr="000527C0" w:rsidRDefault="00357610" w:rsidP="00C43836">
      <w:pPr>
        <w:jc w:val="right"/>
      </w:pPr>
      <w:ins w:id="1734" w:author="Bambi C" w:date="2022-08-09T13:41:00Z">
        <w:r w:rsidRPr="000527C0">
          <w:t>[</w:t>
        </w:r>
        <w:r w:rsidRPr="000527C0">
          <w:fldChar w:fldCharType="begin"/>
        </w:r>
        <w:r w:rsidRPr="000527C0">
          <w:instrText xml:space="preserve"> REF _Ref108280728 \h  \* MERGEFORMAT </w:instrText>
        </w:r>
      </w:ins>
      <w:ins w:id="1735" w:author="Bambi C" w:date="2022-08-09T13:41:00Z">
        <w:r w:rsidRPr="000527C0">
          <w:fldChar w:fldCharType="separate"/>
        </w:r>
        <w:r w:rsidRPr="000527C0">
          <w:t>Table of Contents</w:t>
        </w:r>
        <w:r w:rsidRPr="000527C0">
          <w:fldChar w:fldCharType="end"/>
        </w:r>
        <w:r w:rsidRPr="000527C0">
          <w:t>]</w:t>
        </w:r>
      </w:ins>
    </w:p>
    <w:p w14:paraId="713C4009" w14:textId="0E12A909" w:rsidR="00F20E3E" w:rsidRPr="000527C0" w:rsidRDefault="00374946" w:rsidP="000663EC">
      <w:pPr>
        <w:pStyle w:val="Heading3"/>
      </w:pPr>
      <w:bookmarkStart w:id="1736" w:name="_Toc110380189"/>
      <w:bookmarkStart w:id="1737" w:name="_Toc110350315"/>
      <w:bookmarkStart w:id="1738" w:name="_Toc110380190"/>
      <w:bookmarkStart w:id="1739" w:name="_Toc110350316"/>
      <w:bookmarkStart w:id="1740" w:name="_Toc110380191"/>
      <w:bookmarkStart w:id="1741" w:name="_Toc110350317"/>
      <w:bookmarkStart w:id="1742" w:name="_Toc110380192"/>
      <w:bookmarkStart w:id="1743" w:name="_Toc110350318"/>
      <w:bookmarkStart w:id="1744" w:name="_Toc110380193"/>
      <w:bookmarkStart w:id="1745" w:name="_Toc110350321"/>
      <w:bookmarkStart w:id="1746" w:name="_Toc110380196"/>
      <w:bookmarkStart w:id="1747" w:name="_Toc110350322"/>
      <w:bookmarkStart w:id="1748" w:name="_Toc110380197"/>
      <w:bookmarkStart w:id="1749" w:name="_Toc110350323"/>
      <w:bookmarkStart w:id="1750" w:name="_Toc110380198"/>
      <w:bookmarkStart w:id="1751" w:name="_Toc110350324"/>
      <w:bookmarkStart w:id="1752" w:name="_Toc110380199"/>
      <w:bookmarkStart w:id="1753" w:name="_Toc110350325"/>
      <w:bookmarkStart w:id="1754" w:name="_Toc110380200"/>
      <w:bookmarkStart w:id="1755" w:name="_Toc110350326"/>
      <w:bookmarkStart w:id="1756" w:name="_Toc110380201"/>
      <w:bookmarkStart w:id="1757" w:name="_Toc110350327"/>
      <w:bookmarkStart w:id="1758" w:name="_Toc110380202"/>
      <w:bookmarkStart w:id="1759" w:name="_Toc110350328"/>
      <w:bookmarkStart w:id="1760" w:name="_Toc110380203"/>
      <w:bookmarkStart w:id="1761" w:name="_Toc110350329"/>
      <w:bookmarkStart w:id="1762" w:name="_Toc110380204"/>
      <w:bookmarkStart w:id="1763" w:name="_Toc110350330"/>
      <w:bookmarkStart w:id="1764" w:name="_Toc110380205"/>
      <w:bookmarkStart w:id="1765" w:name="_Toc110350331"/>
      <w:bookmarkStart w:id="1766" w:name="_Toc110380206"/>
      <w:bookmarkStart w:id="1767" w:name="_Toc110350332"/>
      <w:bookmarkStart w:id="1768" w:name="_Toc110380207"/>
      <w:bookmarkStart w:id="1769" w:name="_Toc110350339"/>
      <w:bookmarkStart w:id="1770" w:name="_Toc110380214"/>
      <w:bookmarkStart w:id="1771" w:name="_Toc110350340"/>
      <w:bookmarkStart w:id="1772" w:name="_Toc110380215"/>
      <w:bookmarkStart w:id="1773" w:name="_Toc110350341"/>
      <w:bookmarkStart w:id="1774" w:name="_Toc110380216"/>
      <w:bookmarkStart w:id="1775" w:name="_Toc110350342"/>
      <w:bookmarkStart w:id="1776" w:name="_Toc110380217"/>
      <w:bookmarkStart w:id="1777" w:name="_Toc110350343"/>
      <w:bookmarkStart w:id="1778" w:name="_Toc110380218"/>
      <w:bookmarkStart w:id="1779" w:name="_Toc110350344"/>
      <w:bookmarkStart w:id="1780" w:name="_Toc110380219"/>
      <w:bookmarkStart w:id="1781" w:name="_Toc110350345"/>
      <w:bookmarkStart w:id="1782" w:name="_Toc110380220"/>
      <w:bookmarkStart w:id="1783" w:name="_Toc110350346"/>
      <w:bookmarkStart w:id="1784" w:name="_Toc110380221"/>
      <w:bookmarkStart w:id="1785" w:name="_Toc110350347"/>
      <w:bookmarkStart w:id="1786" w:name="_Toc110380222"/>
      <w:bookmarkStart w:id="1787" w:name="_Toc110350348"/>
      <w:bookmarkStart w:id="1788" w:name="_Toc110380223"/>
      <w:bookmarkStart w:id="1789" w:name="_Toc110350349"/>
      <w:bookmarkStart w:id="1790" w:name="_Toc110380224"/>
      <w:bookmarkStart w:id="1791" w:name="_Toc110350350"/>
      <w:bookmarkStart w:id="1792" w:name="_Toc110380225"/>
      <w:bookmarkStart w:id="1793" w:name="_Toc110350351"/>
      <w:bookmarkStart w:id="1794" w:name="_Toc110380226"/>
      <w:bookmarkStart w:id="1795" w:name="_Toc110350352"/>
      <w:bookmarkStart w:id="1796" w:name="_Toc110380227"/>
      <w:bookmarkStart w:id="1797" w:name="_Toc110350353"/>
      <w:bookmarkStart w:id="1798" w:name="_Toc110380228"/>
      <w:bookmarkStart w:id="1799" w:name="_Toc110350354"/>
      <w:bookmarkStart w:id="1800" w:name="_Toc110380229"/>
      <w:bookmarkStart w:id="1801" w:name="_Toc110350355"/>
      <w:bookmarkStart w:id="1802" w:name="_Toc110380230"/>
      <w:bookmarkStart w:id="1803" w:name="_Toc110350356"/>
      <w:bookmarkStart w:id="1804" w:name="_Toc110380231"/>
      <w:bookmarkStart w:id="1805" w:name="_Toc110350357"/>
      <w:bookmarkStart w:id="1806" w:name="_Toc110380232"/>
      <w:bookmarkStart w:id="1807" w:name="_Toc110350358"/>
      <w:bookmarkStart w:id="1808" w:name="_Toc110380233"/>
      <w:bookmarkStart w:id="1809" w:name="_Toc110350361"/>
      <w:bookmarkStart w:id="1810" w:name="_Toc110380236"/>
      <w:bookmarkStart w:id="1811" w:name="_Toc110350362"/>
      <w:bookmarkStart w:id="1812" w:name="_Toc110380237"/>
      <w:bookmarkStart w:id="1813" w:name="_Toc109750109"/>
      <w:bookmarkStart w:id="1814" w:name="_Toc110350363"/>
      <w:bookmarkStart w:id="1815" w:name="_Toc110380238"/>
      <w:bookmarkStart w:id="1816" w:name="_Toc109750007"/>
      <w:bookmarkStart w:id="1817" w:name="_Toc109750059"/>
      <w:bookmarkStart w:id="1818" w:name="_Toc109750110"/>
      <w:bookmarkStart w:id="1819" w:name="_Toc109750160"/>
      <w:bookmarkStart w:id="1820" w:name="_Toc109750301"/>
      <w:bookmarkStart w:id="1821" w:name="_Toc110350364"/>
      <w:bookmarkStart w:id="1822" w:name="_Toc110380239"/>
      <w:bookmarkStart w:id="1823" w:name="_Toc109750008"/>
      <w:bookmarkStart w:id="1824" w:name="_Toc109750060"/>
      <w:bookmarkStart w:id="1825" w:name="_Toc109750111"/>
      <w:bookmarkStart w:id="1826" w:name="_Toc109750161"/>
      <w:bookmarkStart w:id="1827" w:name="_Toc109750252"/>
      <w:bookmarkStart w:id="1828" w:name="_Toc109750302"/>
      <w:bookmarkStart w:id="1829" w:name="_Toc109750352"/>
      <w:bookmarkStart w:id="1830" w:name="_Toc109750444"/>
      <w:bookmarkStart w:id="1831" w:name="_Toc109750493"/>
      <w:bookmarkStart w:id="1832" w:name="_Toc110350365"/>
      <w:bookmarkStart w:id="1833" w:name="_Toc110380240"/>
      <w:bookmarkStart w:id="1834" w:name="_Toc109750009"/>
      <w:bookmarkStart w:id="1835" w:name="_Toc109750061"/>
      <w:bookmarkStart w:id="1836" w:name="_Toc109750112"/>
      <w:bookmarkStart w:id="1837" w:name="_Toc109750162"/>
      <w:bookmarkStart w:id="1838" w:name="_Toc109750253"/>
      <w:bookmarkStart w:id="1839" w:name="_Toc109750303"/>
      <w:bookmarkStart w:id="1840" w:name="_Toc109750353"/>
      <w:bookmarkStart w:id="1841" w:name="_Toc109750445"/>
      <w:bookmarkStart w:id="1842" w:name="_Toc109750494"/>
      <w:bookmarkStart w:id="1843" w:name="_Toc110350366"/>
      <w:bookmarkStart w:id="1844" w:name="_Toc110380241"/>
      <w:bookmarkStart w:id="1845" w:name="_Toc109750010"/>
      <w:bookmarkStart w:id="1846" w:name="_Toc109750062"/>
      <w:bookmarkStart w:id="1847" w:name="_Toc109750113"/>
      <w:bookmarkStart w:id="1848" w:name="_Toc109750163"/>
      <w:bookmarkStart w:id="1849" w:name="_Toc109750254"/>
      <w:bookmarkStart w:id="1850" w:name="_Toc109750304"/>
      <w:bookmarkStart w:id="1851" w:name="_Toc109750354"/>
      <w:bookmarkStart w:id="1852" w:name="_Toc109750446"/>
      <w:bookmarkStart w:id="1853" w:name="_Toc109750495"/>
      <w:bookmarkStart w:id="1854" w:name="_Toc110350367"/>
      <w:bookmarkStart w:id="1855" w:name="_Toc110380242"/>
      <w:bookmarkStart w:id="1856" w:name="_Toc109750011"/>
      <w:bookmarkStart w:id="1857" w:name="_Toc109750063"/>
      <w:bookmarkStart w:id="1858" w:name="_Toc109750114"/>
      <w:bookmarkStart w:id="1859" w:name="_Toc109750164"/>
      <w:bookmarkStart w:id="1860" w:name="_Toc109750255"/>
      <w:bookmarkStart w:id="1861" w:name="_Toc109750305"/>
      <w:bookmarkStart w:id="1862" w:name="_Toc109750355"/>
      <w:bookmarkStart w:id="1863" w:name="_Toc109750447"/>
      <w:bookmarkStart w:id="1864" w:name="_Toc109750496"/>
      <w:bookmarkStart w:id="1865" w:name="_Toc110350368"/>
      <w:bookmarkStart w:id="1866" w:name="_Toc110380243"/>
      <w:bookmarkStart w:id="1867" w:name="_Toc109750012"/>
      <w:bookmarkStart w:id="1868" w:name="_Toc109750064"/>
      <w:bookmarkStart w:id="1869" w:name="_Toc109750115"/>
      <w:bookmarkStart w:id="1870" w:name="_Toc109750165"/>
      <w:bookmarkStart w:id="1871" w:name="_Toc109750256"/>
      <w:bookmarkStart w:id="1872" w:name="_Toc109750306"/>
      <w:bookmarkStart w:id="1873" w:name="_Toc109750356"/>
      <w:bookmarkStart w:id="1874" w:name="_Toc109750448"/>
      <w:bookmarkStart w:id="1875" w:name="_Toc109750497"/>
      <w:bookmarkStart w:id="1876" w:name="_Toc110350369"/>
      <w:bookmarkStart w:id="1877" w:name="_Toc110380244"/>
      <w:bookmarkStart w:id="1878" w:name="_Toc109750013"/>
      <w:bookmarkStart w:id="1879" w:name="_Toc109750065"/>
      <w:bookmarkStart w:id="1880" w:name="_Toc109750116"/>
      <w:bookmarkStart w:id="1881" w:name="_Toc109750166"/>
      <w:bookmarkStart w:id="1882" w:name="_Toc109750257"/>
      <w:bookmarkStart w:id="1883" w:name="_Toc109750307"/>
      <w:bookmarkStart w:id="1884" w:name="_Toc109750357"/>
      <w:bookmarkStart w:id="1885" w:name="_Toc109750449"/>
      <w:bookmarkStart w:id="1886" w:name="_Toc109750498"/>
      <w:bookmarkStart w:id="1887" w:name="_Toc110350370"/>
      <w:bookmarkStart w:id="1888" w:name="_Toc110380245"/>
      <w:bookmarkStart w:id="1889" w:name="_Toc110350371"/>
      <w:bookmarkStart w:id="1890" w:name="_Toc110380246"/>
      <w:bookmarkStart w:id="1891" w:name="_Toc108987783"/>
      <w:bookmarkStart w:id="1892" w:name="_Toc109061014"/>
      <w:bookmarkStart w:id="1893" w:name="_Toc109061052"/>
      <w:bookmarkStart w:id="1894" w:name="_Toc109061477"/>
      <w:bookmarkStart w:id="1895" w:name="_Toc109745660"/>
      <w:bookmarkStart w:id="1896" w:name="_Toc109745749"/>
      <w:bookmarkStart w:id="1897" w:name="_Toc109745790"/>
      <w:bookmarkStart w:id="1898" w:name="_Toc109745830"/>
      <w:bookmarkStart w:id="1899" w:name="_Toc109745872"/>
      <w:bookmarkStart w:id="1900" w:name="_Toc109745911"/>
      <w:bookmarkStart w:id="1901" w:name="_Toc109745952"/>
      <w:bookmarkStart w:id="1902" w:name="_Toc109745994"/>
      <w:bookmarkStart w:id="1903" w:name="_Toc109746035"/>
      <w:bookmarkStart w:id="1904" w:name="_Toc110350372"/>
      <w:bookmarkStart w:id="1905" w:name="_Toc110380247"/>
      <w:bookmarkStart w:id="1906" w:name="_Toc108987785"/>
      <w:bookmarkStart w:id="1907" w:name="_Toc109061016"/>
      <w:bookmarkStart w:id="1908" w:name="_Toc109061054"/>
      <w:bookmarkStart w:id="1909" w:name="_Toc109061479"/>
      <w:bookmarkStart w:id="1910" w:name="_Toc109745662"/>
      <w:bookmarkStart w:id="1911" w:name="_Toc109745751"/>
      <w:bookmarkStart w:id="1912" w:name="_Toc109745792"/>
      <w:bookmarkStart w:id="1913" w:name="_Toc109745832"/>
      <w:bookmarkStart w:id="1914" w:name="_Toc109745874"/>
      <w:bookmarkStart w:id="1915" w:name="_Toc109745913"/>
      <w:bookmarkStart w:id="1916" w:name="_Toc109745954"/>
      <w:bookmarkStart w:id="1917" w:name="_Toc109745996"/>
      <w:bookmarkStart w:id="1918" w:name="_Toc109746037"/>
      <w:bookmarkStart w:id="1919" w:name="_Toc110350374"/>
      <w:bookmarkStart w:id="1920" w:name="_Toc110380249"/>
      <w:bookmarkStart w:id="1921" w:name="_Toc109745664"/>
      <w:bookmarkStart w:id="1922" w:name="_Toc109745753"/>
      <w:bookmarkStart w:id="1923" w:name="_Toc109745794"/>
      <w:bookmarkStart w:id="1924" w:name="_Toc109745834"/>
      <w:bookmarkStart w:id="1925" w:name="_Toc109745876"/>
      <w:bookmarkStart w:id="1926" w:name="_Toc109745915"/>
      <w:bookmarkStart w:id="1927" w:name="_Toc109745956"/>
      <w:bookmarkStart w:id="1928" w:name="_Toc109745998"/>
      <w:bookmarkStart w:id="1929" w:name="_Toc109746039"/>
      <w:bookmarkStart w:id="1930" w:name="_Toc109749905"/>
      <w:bookmarkStart w:id="1931" w:name="_Toc109750016"/>
      <w:bookmarkStart w:id="1932" w:name="_Toc109750068"/>
      <w:bookmarkStart w:id="1933" w:name="_Toc109750119"/>
      <w:bookmarkStart w:id="1934" w:name="_Toc109750169"/>
      <w:bookmarkStart w:id="1935" w:name="_Toc109750211"/>
      <w:bookmarkStart w:id="1936" w:name="_Toc109750260"/>
      <w:bookmarkStart w:id="1937" w:name="_Toc109750310"/>
      <w:bookmarkStart w:id="1938" w:name="_Toc109750360"/>
      <w:bookmarkStart w:id="1939" w:name="_Toc109750402"/>
      <w:bookmarkStart w:id="1940" w:name="_Toc109750452"/>
      <w:bookmarkStart w:id="1941" w:name="_Toc109750501"/>
      <w:bookmarkStart w:id="1942" w:name="_Toc109750544"/>
      <w:bookmarkStart w:id="1943" w:name="_Toc109750587"/>
      <w:bookmarkStart w:id="1944" w:name="_Toc109750629"/>
      <w:bookmarkStart w:id="1945" w:name="_Toc109751948"/>
      <w:bookmarkStart w:id="1946" w:name="_Toc109758179"/>
      <w:bookmarkStart w:id="1947" w:name="_Toc110337666"/>
      <w:bookmarkStart w:id="1948" w:name="_Toc110338805"/>
      <w:bookmarkStart w:id="1949" w:name="_Toc110338841"/>
      <w:bookmarkStart w:id="1950" w:name="_Toc110338876"/>
      <w:bookmarkStart w:id="1951" w:name="_Toc110338911"/>
      <w:bookmarkStart w:id="1952" w:name="_Toc110340964"/>
      <w:bookmarkStart w:id="1953" w:name="_Toc110341115"/>
      <w:bookmarkStart w:id="1954" w:name="_Toc110341185"/>
      <w:bookmarkStart w:id="1955" w:name="_Toc110341252"/>
      <w:bookmarkStart w:id="1956" w:name="_Toc110349533"/>
      <w:bookmarkStart w:id="1957" w:name="_Toc110349629"/>
      <w:bookmarkStart w:id="1958" w:name="_Toc110350375"/>
      <w:bookmarkStart w:id="1959" w:name="_Toc110380250"/>
      <w:bookmarkStart w:id="1960" w:name="_Toc109745665"/>
      <w:bookmarkStart w:id="1961" w:name="_Toc109745754"/>
      <w:bookmarkStart w:id="1962" w:name="_Toc109745795"/>
      <w:bookmarkStart w:id="1963" w:name="_Toc109745835"/>
      <w:bookmarkStart w:id="1964" w:name="_Toc109745877"/>
      <w:bookmarkStart w:id="1965" w:name="_Toc109745916"/>
      <w:bookmarkStart w:id="1966" w:name="_Toc109745957"/>
      <w:bookmarkStart w:id="1967" w:name="_Toc109745999"/>
      <w:bookmarkStart w:id="1968" w:name="_Toc109746040"/>
      <w:bookmarkStart w:id="1969" w:name="_Toc109749906"/>
      <w:bookmarkStart w:id="1970" w:name="_Toc109750017"/>
      <w:bookmarkStart w:id="1971" w:name="_Toc109750069"/>
      <w:bookmarkStart w:id="1972" w:name="_Toc109750120"/>
      <w:bookmarkStart w:id="1973" w:name="_Toc109750170"/>
      <w:bookmarkStart w:id="1974" w:name="_Toc109750212"/>
      <w:bookmarkStart w:id="1975" w:name="_Toc109750261"/>
      <w:bookmarkStart w:id="1976" w:name="_Toc109750311"/>
      <w:bookmarkStart w:id="1977" w:name="_Toc109750361"/>
      <w:bookmarkStart w:id="1978" w:name="_Toc109750403"/>
      <w:bookmarkStart w:id="1979" w:name="_Toc109750453"/>
      <w:bookmarkStart w:id="1980" w:name="_Toc109750502"/>
      <w:bookmarkStart w:id="1981" w:name="_Toc109750545"/>
      <w:bookmarkStart w:id="1982" w:name="_Toc109750588"/>
      <w:bookmarkStart w:id="1983" w:name="_Toc109750630"/>
      <w:bookmarkStart w:id="1984" w:name="_Toc109751949"/>
      <w:bookmarkStart w:id="1985" w:name="_Toc109758180"/>
      <w:bookmarkStart w:id="1986" w:name="_Toc110337667"/>
      <w:bookmarkStart w:id="1987" w:name="_Toc110338806"/>
      <w:bookmarkStart w:id="1988" w:name="_Toc110338842"/>
      <w:bookmarkStart w:id="1989" w:name="_Toc110338877"/>
      <w:bookmarkStart w:id="1990" w:name="_Toc110338912"/>
      <w:bookmarkStart w:id="1991" w:name="_Toc110340965"/>
      <w:bookmarkStart w:id="1992" w:name="_Toc110341116"/>
      <w:bookmarkStart w:id="1993" w:name="_Toc110341186"/>
      <w:bookmarkStart w:id="1994" w:name="_Toc110341253"/>
      <w:bookmarkStart w:id="1995" w:name="_Toc110349534"/>
      <w:bookmarkStart w:id="1996" w:name="_Toc110349630"/>
      <w:bookmarkStart w:id="1997" w:name="_Toc110350376"/>
      <w:bookmarkStart w:id="1998" w:name="_Toc110380251"/>
      <w:bookmarkStart w:id="1999" w:name="_Toc110958791"/>
      <w:bookmarkEnd w:id="1736"/>
      <w:bookmarkEnd w:id="1737"/>
      <w:bookmarkEnd w:id="1738"/>
      <w:bookmarkEnd w:id="1739"/>
      <w:bookmarkEnd w:id="1740"/>
      <w:bookmarkEnd w:id="1741"/>
      <w:bookmarkEnd w:id="1742"/>
      <w:bookmarkEnd w:id="1743"/>
      <w:bookmarkEnd w:id="1744"/>
      <w:bookmarkEnd w:id="1745"/>
      <w:bookmarkEnd w:id="1746"/>
      <w:bookmarkEnd w:id="1747"/>
      <w:bookmarkEnd w:id="1748"/>
      <w:bookmarkEnd w:id="1749"/>
      <w:bookmarkEnd w:id="1750"/>
      <w:bookmarkEnd w:id="1751"/>
      <w:bookmarkEnd w:id="1752"/>
      <w:bookmarkEnd w:id="1753"/>
      <w:bookmarkEnd w:id="1754"/>
      <w:bookmarkEnd w:id="1755"/>
      <w:bookmarkEnd w:id="1756"/>
      <w:bookmarkEnd w:id="1757"/>
      <w:bookmarkEnd w:id="1758"/>
      <w:bookmarkEnd w:id="1759"/>
      <w:bookmarkEnd w:id="1760"/>
      <w:bookmarkEnd w:id="1761"/>
      <w:bookmarkEnd w:id="1762"/>
      <w:bookmarkEnd w:id="1763"/>
      <w:bookmarkEnd w:id="1764"/>
      <w:bookmarkEnd w:id="1765"/>
      <w:bookmarkEnd w:id="1766"/>
      <w:bookmarkEnd w:id="1767"/>
      <w:bookmarkEnd w:id="1768"/>
      <w:bookmarkEnd w:id="1769"/>
      <w:bookmarkEnd w:id="1770"/>
      <w:bookmarkEnd w:id="1771"/>
      <w:bookmarkEnd w:id="1772"/>
      <w:bookmarkEnd w:id="1773"/>
      <w:bookmarkEnd w:id="1774"/>
      <w:bookmarkEnd w:id="1775"/>
      <w:bookmarkEnd w:id="1776"/>
      <w:bookmarkEnd w:id="1777"/>
      <w:bookmarkEnd w:id="1778"/>
      <w:bookmarkEnd w:id="1779"/>
      <w:bookmarkEnd w:id="1780"/>
      <w:bookmarkEnd w:id="1781"/>
      <w:bookmarkEnd w:id="1782"/>
      <w:bookmarkEnd w:id="1783"/>
      <w:bookmarkEnd w:id="1784"/>
      <w:bookmarkEnd w:id="1785"/>
      <w:bookmarkEnd w:id="1786"/>
      <w:bookmarkEnd w:id="1787"/>
      <w:bookmarkEnd w:id="1788"/>
      <w:bookmarkEnd w:id="1789"/>
      <w:bookmarkEnd w:id="1790"/>
      <w:bookmarkEnd w:id="1791"/>
      <w:bookmarkEnd w:id="1792"/>
      <w:bookmarkEnd w:id="1793"/>
      <w:bookmarkEnd w:id="1794"/>
      <w:bookmarkEnd w:id="1795"/>
      <w:bookmarkEnd w:id="1796"/>
      <w:bookmarkEnd w:id="1797"/>
      <w:bookmarkEnd w:id="1798"/>
      <w:bookmarkEnd w:id="1799"/>
      <w:bookmarkEnd w:id="1800"/>
      <w:bookmarkEnd w:id="1801"/>
      <w:bookmarkEnd w:id="1802"/>
      <w:bookmarkEnd w:id="1803"/>
      <w:bookmarkEnd w:id="1804"/>
      <w:bookmarkEnd w:id="1805"/>
      <w:bookmarkEnd w:id="1806"/>
      <w:bookmarkEnd w:id="1807"/>
      <w:bookmarkEnd w:id="1808"/>
      <w:bookmarkEnd w:id="1809"/>
      <w:bookmarkEnd w:id="1810"/>
      <w:bookmarkEnd w:id="1811"/>
      <w:bookmarkEnd w:id="1812"/>
      <w:bookmarkEnd w:id="1813"/>
      <w:bookmarkEnd w:id="1814"/>
      <w:bookmarkEnd w:id="1815"/>
      <w:bookmarkEnd w:id="1816"/>
      <w:bookmarkEnd w:id="1817"/>
      <w:bookmarkEnd w:id="1818"/>
      <w:bookmarkEnd w:id="1819"/>
      <w:bookmarkEnd w:id="1820"/>
      <w:bookmarkEnd w:id="1821"/>
      <w:bookmarkEnd w:id="1822"/>
      <w:bookmarkEnd w:id="1823"/>
      <w:bookmarkEnd w:id="1824"/>
      <w:bookmarkEnd w:id="1825"/>
      <w:bookmarkEnd w:id="1826"/>
      <w:bookmarkEnd w:id="1827"/>
      <w:bookmarkEnd w:id="1828"/>
      <w:bookmarkEnd w:id="1829"/>
      <w:bookmarkEnd w:id="1830"/>
      <w:bookmarkEnd w:id="1831"/>
      <w:bookmarkEnd w:id="1832"/>
      <w:bookmarkEnd w:id="1833"/>
      <w:bookmarkEnd w:id="1834"/>
      <w:bookmarkEnd w:id="1835"/>
      <w:bookmarkEnd w:id="1836"/>
      <w:bookmarkEnd w:id="1837"/>
      <w:bookmarkEnd w:id="1838"/>
      <w:bookmarkEnd w:id="1839"/>
      <w:bookmarkEnd w:id="1840"/>
      <w:bookmarkEnd w:id="1841"/>
      <w:bookmarkEnd w:id="1842"/>
      <w:bookmarkEnd w:id="1843"/>
      <w:bookmarkEnd w:id="1844"/>
      <w:bookmarkEnd w:id="1845"/>
      <w:bookmarkEnd w:id="1846"/>
      <w:bookmarkEnd w:id="1847"/>
      <w:bookmarkEnd w:id="1848"/>
      <w:bookmarkEnd w:id="1849"/>
      <w:bookmarkEnd w:id="1850"/>
      <w:bookmarkEnd w:id="1851"/>
      <w:bookmarkEnd w:id="1852"/>
      <w:bookmarkEnd w:id="1853"/>
      <w:bookmarkEnd w:id="1854"/>
      <w:bookmarkEnd w:id="1855"/>
      <w:bookmarkEnd w:id="1856"/>
      <w:bookmarkEnd w:id="1857"/>
      <w:bookmarkEnd w:id="1858"/>
      <w:bookmarkEnd w:id="1859"/>
      <w:bookmarkEnd w:id="1860"/>
      <w:bookmarkEnd w:id="1861"/>
      <w:bookmarkEnd w:id="1862"/>
      <w:bookmarkEnd w:id="1863"/>
      <w:bookmarkEnd w:id="1864"/>
      <w:bookmarkEnd w:id="1865"/>
      <w:bookmarkEnd w:id="1866"/>
      <w:bookmarkEnd w:id="1867"/>
      <w:bookmarkEnd w:id="1868"/>
      <w:bookmarkEnd w:id="1869"/>
      <w:bookmarkEnd w:id="1870"/>
      <w:bookmarkEnd w:id="1871"/>
      <w:bookmarkEnd w:id="1872"/>
      <w:bookmarkEnd w:id="1873"/>
      <w:bookmarkEnd w:id="1874"/>
      <w:bookmarkEnd w:id="1875"/>
      <w:bookmarkEnd w:id="1876"/>
      <w:bookmarkEnd w:id="1877"/>
      <w:bookmarkEnd w:id="1878"/>
      <w:bookmarkEnd w:id="1879"/>
      <w:bookmarkEnd w:id="1880"/>
      <w:bookmarkEnd w:id="1881"/>
      <w:bookmarkEnd w:id="1882"/>
      <w:bookmarkEnd w:id="1883"/>
      <w:bookmarkEnd w:id="1884"/>
      <w:bookmarkEnd w:id="1885"/>
      <w:bookmarkEnd w:id="1886"/>
      <w:bookmarkEnd w:id="1887"/>
      <w:bookmarkEnd w:id="1888"/>
      <w:bookmarkEnd w:id="1889"/>
      <w:bookmarkEnd w:id="1890"/>
      <w:bookmarkEnd w:id="1891"/>
      <w:bookmarkEnd w:id="1892"/>
      <w:bookmarkEnd w:id="1893"/>
      <w:bookmarkEnd w:id="1894"/>
      <w:bookmarkEnd w:id="1895"/>
      <w:bookmarkEnd w:id="1896"/>
      <w:bookmarkEnd w:id="1897"/>
      <w:bookmarkEnd w:id="1898"/>
      <w:bookmarkEnd w:id="1899"/>
      <w:bookmarkEnd w:id="1900"/>
      <w:bookmarkEnd w:id="1901"/>
      <w:bookmarkEnd w:id="1902"/>
      <w:bookmarkEnd w:id="1903"/>
      <w:bookmarkEnd w:id="1904"/>
      <w:bookmarkEnd w:id="1905"/>
      <w:bookmarkEnd w:id="1906"/>
      <w:bookmarkEnd w:id="1907"/>
      <w:bookmarkEnd w:id="1908"/>
      <w:bookmarkEnd w:id="1909"/>
      <w:bookmarkEnd w:id="1910"/>
      <w:bookmarkEnd w:id="1911"/>
      <w:bookmarkEnd w:id="1912"/>
      <w:bookmarkEnd w:id="1913"/>
      <w:bookmarkEnd w:id="1914"/>
      <w:bookmarkEnd w:id="1915"/>
      <w:bookmarkEnd w:id="1916"/>
      <w:bookmarkEnd w:id="1917"/>
      <w:bookmarkEnd w:id="1918"/>
      <w:bookmarkEnd w:id="1919"/>
      <w:bookmarkEnd w:id="1920"/>
      <w:bookmarkEnd w:id="1921"/>
      <w:bookmarkEnd w:id="1922"/>
      <w:bookmarkEnd w:id="1923"/>
      <w:bookmarkEnd w:id="1924"/>
      <w:bookmarkEnd w:id="1925"/>
      <w:bookmarkEnd w:id="1926"/>
      <w:bookmarkEnd w:id="1927"/>
      <w:bookmarkEnd w:id="1928"/>
      <w:bookmarkEnd w:id="1929"/>
      <w:bookmarkEnd w:id="1930"/>
      <w:bookmarkEnd w:id="1931"/>
      <w:bookmarkEnd w:id="1932"/>
      <w:bookmarkEnd w:id="1933"/>
      <w:bookmarkEnd w:id="1934"/>
      <w:bookmarkEnd w:id="1935"/>
      <w:bookmarkEnd w:id="1936"/>
      <w:bookmarkEnd w:id="1937"/>
      <w:bookmarkEnd w:id="1938"/>
      <w:bookmarkEnd w:id="1939"/>
      <w:bookmarkEnd w:id="1940"/>
      <w:bookmarkEnd w:id="1941"/>
      <w:bookmarkEnd w:id="1942"/>
      <w:bookmarkEnd w:id="1943"/>
      <w:bookmarkEnd w:id="1944"/>
      <w:bookmarkEnd w:id="1945"/>
      <w:bookmarkEnd w:id="1946"/>
      <w:bookmarkEnd w:id="1947"/>
      <w:bookmarkEnd w:id="1948"/>
      <w:bookmarkEnd w:id="1949"/>
      <w:bookmarkEnd w:id="1950"/>
      <w:bookmarkEnd w:id="1951"/>
      <w:bookmarkEnd w:id="1952"/>
      <w:bookmarkEnd w:id="1953"/>
      <w:bookmarkEnd w:id="1954"/>
      <w:bookmarkEnd w:id="1955"/>
      <w:bookmarkEnd w:id="1956"/>
      <w:bookmarkEnd w:id="1957"/>
      <w:bookmarkEnd w:id="1958"/>
      <w:bookmarkEnd w:id="1959"/>
      <w:bookmarkEnd w:id="1960"/>
      <w:bookmarkEnd w:id="1961"/>
      <w:bookmarkEnd w:id="1962"/>
      <w:bookmarkEnd w:id="1963"/>
      <w:bookmarkEnd w:id="1964"/>
      <w:bookmarkEnd w:id="1965"/>
      <w:bookmarkEnd w:id="1966"/>
      <w:bookmarkEnd w:id="1967"/>
      <w:bookmarkEnd w:id="1968"/>
      <w:bookmarkEnd w:id="1969"/>
      <w:bookmarkEnd w:id="1970"/>
      <w:bookmarkEnd w:id="1971"/>
      <w:bookmarkEnd w:id="1972"/>
      <w:bookmarkEnd w:id="1973"/>
      <w:bookmarkEnd w:id="1974"/>
      <w:bookmarkEnd w:id="1975"/>
      <w:bookmarkEnd w:id="1976"/>
      <w:bookmarkEnd w:id="1977"/>
      <w:bookmarkEnd w:id="1978"/>
      <w:bookmarkEnd w:id="1979"/>
      <w:bookmarkEnd w:id="1980"/>
      <w:bookmarkEnd w:id="1981"/>
      <w:bookmarkEnd w:id="1982"/>
      <w:bookmarkEnd w:id="1983"/>
      <w:bookmarkEnd w:id="1984"/>
      <w:bookmarkEnd w:id="1985"/>
      <w:bookmarkEnd w:id="1986"/>
      <w:bookmarkEnd w:id="1987"/>
      <w:bookmarkEnd w:id="1988"/>
      <w:bookmarkEnd w:id="1989"/>
      <w:bookmarkEnd w:id="1990"/>
      <w:bookmarkEnd w:id="1991"/>
      <w:bookmarkEnd w:id="1992"/>
      <w:bookmarkEnd w:id="1993"/>
      <w:bookmarkEnd w:id="1994"/>
      <w:bookmarkEnd w:id="1995"/>
      <w:bookmarkEnd w:id="1996"/>
      <w:bookmarkEnd w:id="1997"/>
      <w:bookmarkEnd w:id="1998"/>
      <w:r w:rsidRPr="000527C0">
        <w:t>Proposed solution</w:t>
      </w:r>
      <w:bookmarkEnd w:id="1999"/>
    </w:p>
    <w:p w14:paraId="482DFEB1" w14:textId="296F3779" w:rsidR="00E24A34" w:rsidRPr="000527C0" w:rsidRDefault="00484B7E" w:rsidP="005E0EAB">
      <w:r w:rsidRPr="000527C0">
        <w:t>The following source code is my program for Assignment</w:t>
      </w:r>
      <w:del w:id="2000" w:author="Bambi C" w:date="2022-08-09T16:06:00Z">
        <w:r w:rsidRPr="000527C0" w:rsidDel="00BB228A">
          <w:delText xml:space="preserve"> </w:delText>
        </w:r>
      </w:del>
      <w:r w:rsidRPr="000527C0">
        <w:t>0</w:t>
      </w:r>
      <w:r w:rsidR="00C86D75">
        <w:t>5</w:t>
      </w:r>
      <w:r w:rsidR="00993BED" w:rsidRPr="000527C0">
        <w:t xml:space="preserve"> (</w:t>
      </w:r>
      <w:del w:id="2001" w:author="Bambi C" w:date="2022-08-09T17:03:00Z">
        <w:r w:rsidR="00993BED" w:rsidRPr="000527C0" w:rsidDel="00D22E76">
          <w:delText xml:space="preserve">see </w:delText>
        </w:r>
      </w:del>
      <w:r w:rsidR="00993BED" w:rsidRPr="000527C0">
        <w:fldChar w:fldCharType="begin"/>
      </w:r>
      <w:r w:rsidR="00993BED" w:rsidRPr="000527C0">
        <w:instrText xml:space="preserve"> REF _Ref109757491 \h </w:instrText>
      </w:r>
      <w:r w:rsidR="000527C0">
        <w:instrText xml:space="preserve"> \* MERGEFORMAT </w:instrText>
      </w:r>
      <w:r w:rsidR="00993BED" w:rsidRPr="000527C0">
        <w:fldChar w:fldCharType="separate"/>
      </w:r>
      <w:ins w:id="2002" w:author="Bambi C" w:date="2022-08-09T16:06:00Z">
        <w:r w:rsidR="00BB228A" w:rsidRPr="000527C0">
          <w:t xml:space="preserve">Figure </w:t>
        </w:r>
        <w:r w:rsidR="00BB228A">
          <w:rPr>
            <w:noProof/>
          </w:rPr>
          <w:t>27</w:t>
        </w:r>
      </w:ins>
      <w:del w:id="2003" w:author="Bambi C" w:date="2022-08-09T16:06:00Z">
        <w:r w:rsidR="005E0EAB" w:rsidRPr="000527C0" w:rsidDel="00BB228A">
          <w:delText xml:space="preserve">Figure </w:delText>
        </w:r>
        <w:r w:rsidR="005E0EAB" w:rsidDel="00BB228A">
          <w:rPr>
            <w:noProof/>
          </w:rPr>
          <w:delText>22</w:delText>
        </w:r>
      </w:del>
      <w:r w:rsidR="00993BED" w:rsidRPr="000527C0">
        <w:fldChar w:fldCharType="end"/>
      </w:r>
      <w:r w:rsidR="00993BED" w:rsidRPr="000527C0">
        <w:t>)</w:t>
      </w:r>
      <w:r w:rsidR="005E0EAB">
        <w:t>.</w:t>
      </w:r>
    </w:p>
    <w:tbl>
      <w:tblPr>
        <w:tblStyle w:val="TableGrid"/>
        <w:tblW w:w="8982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982"/>
      </w:tblGrid>
      <w:tr w:rsidR="00F576DD" w:rsidRPr="000527C0" w14:paraId="152A9C0B" w14:textId="77777777" w:rsidTr="00BB228A">
        <w:tc>
          <w:tcPr>
            <w:tcW w:w="8982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0003142C" w14:textId="77777777" w:rsidR="00BB228A" w:rsidRPr="00BB228A" w:rsidRDefault="00BB228A" w:rsidP="00BB228A">
            <w:pPr>
              <w:rPr>
                <w:ins w:id="2004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05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# ------------------------------- #</w:t>
              </w:r>
            </w:ins>
          </w:p>
          <w:p w14:paraId="11298F2A" w14:textId="77777777" w:rsidR="00BB228A" w:rsidRPr="00BB228A" w:rsidRDefault="00BB228A" w:rsidP="00BB228A">
            <w:pPr>
              <w:rPr>
                <w:ins w:id="2006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07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# Title: Assignment05</w:t>
              </w:r>
            </w:ins>
          </w:p>
          <w:p w14:paraId="0265F410" w14:textId="77777777" w:rsidR="00BB228A" w:rsidRPr="00BB228A" w:rsidRDefault="00BB228A" w:rsidP="00BB228A">
            <w:pPr>
              <w:rPr>
                <w:ins w:id="2008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09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Dev: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RSar</w:t>
              </w:r>
              <w:proofErr w:type="spellEnd"/>
            </w:ins>
          </w:p>
          <w:p w14:paraId="1C50B4C9" w14:textId="77777777" w:rsidR="00BB228A" w:rsidRPr="00BB228A" w:rsidRDefault="00BB228A" w:rsidP="00BB228A">
            <w:pPr>
              <w:rPr>
                <w:ins w:id="2010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11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# Desc: Working with Dictionaries and Files</w:t>
              </w:r>
            </w:ins>
          </w:p>
          <w:p w14:paraId="5F34503C" w14:textId="77777777" w:rsidR="00BB228A" w:rsidRPr="00BB228A" w:rsidRDefault="00BB228A" w:rsidP="00BB228A">
            <w:pPr>
              <w:rPr>
                <w:ins w:id="2012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13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#       When the program starts, load each "row" of data in</w:t>
              </w:r>
            </w:ins>
          </w:p>
          <w:p w14:paraId="74F6F263" w14:textId="77777777" w:rsidR="00BB228A" w:rsidRPr="00BB228A" w:rsidRDefault="00BB228A" w:rsidP="00BB228A">
            <w:pPr>
              <w:rPr>
                <w:ins w:id="2014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15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#       "ToDoToDoList.txt" into a python Dictionary.</w:t>
              </w:r>
            </w:ins>
          </w:p>
          <w:p w14:paraId="40BDA75E" w14:textId="77777777" w:rsidR="00BB228A" w:rsidRPr="00BB228A" w:rsidRDefault="00BB228A" w:rsidP="00BB228A">
            <w:pPr>
              <w:rPr>
                <w:ins w:id="2016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17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#       Add each dictionary "row" to a python list "table"</w:t>
              </w:r>
            </w:ins>
          </w:p>
          <w:p w14:paraId="46CA8E1A" w14:textId="77777777" w:rsidR="00BB228A" w:rsidRPr="00BB228A" w:rsidRDefault="00BB228A" w:rsidP="00BB228A">
            <w:pPr>
              <w:rPr>
                <w:ins w:id="2018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19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ChangeLog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: (when, who, what)</w:t>
              </w:r>
            </w:ins>
          </w:p>
          <w:p w14:paraId="63BA43D3" w14:textId="77777777" w:rsidR="00BB228A" w:rsidRPr="00BB228A" w:rsidRDefault="00BB228A" w:rsidP="00BB228A">
            <w:pPr>
              <w:rPr>
                <w:ins w:id="2020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21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      2022/01/01,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RRoot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, Created starter script</w:t>
              </w:r>
            </w:ins>
          </w:p>
          <w:p w14:paraId="7BC8E152" w14:textId="77777777" w:rsidR="00BB228A" w:rsidRPr="00BB228A" w:rsidRDefault="00BB228A" w:rsidP="00BB228A">
            <w:pPr>
              <w:rPr>
                <w:ins w:id="2022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23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      2022/08/08,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RSar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, Added code for each menu option</w:t>
              </w:r>
            </w:ins>
          </w:p>
          <w:p w14:paraId="647907AA" w14:textId="77777777" w:rsidR="00BB228A" w:rsidRPr="00BB228A" w:rsidRDefault="00BB228A" w:rsidP="00BB228A">
            <w:pPr>
              <w:rPr>
                <w:ins w:id="2024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25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      2022/08/09,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RSar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, Prepare program for submission</w:t>
              </w:r>
            </w:ins>
          </w:p>
          <w:p w14:paraId="1227EEC9" w14:textId="77777777" w:rsidR="00BB228A" w:rsidRPr="00BB228A" w:rsidRDefault="00BB228A" w:rsidP="00BB228A">
            <w:pPr>
              <w:rPr>
                <w:ins w:id="2026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27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# ------------------------------- #</w:t>
              </w:r>
            </w:ins>
          </w:p>
          <w:p w14:paraId="21004952" w14:textId="77777777" w:rsidR="00BB228A" w:rsidRPr="00BB228A" w:rsidRDefault="00BB228A" w:rsidP="00BB228A">
            <w:pPr>
              <w:rPr>
                <w:ins w:id="2028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2309A063" w14:textId="77777777" w:rsidR="00BB228A" w:rsidRPr="00BB228A" w:rsidRDefault="00BB228A" w:rsidP="00BB228A">
            <w:pPr>
              <w:rPr>
                <w:ins w:id="2029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30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# -- Data -- #</w:t>
              </w:r>
            </w:ins>
          </w:p>
          <w:p w14:paraId="435AC863" w14:textId="77777777" w:rsidR="00BB228A" w:rsidRPr="00BB228A" w:rsidRDefault="00BB228A" w:rsidP="00BB228A">
            <w:pPr>
              <w:rPr>
                <w:ins w:id="2031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32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declare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variables and constants</w:t>
              </w:r>
            </w:ins>
          </w:p>
          <w:p w14:paraId="0CC65051" w14:textId="77777777" w:rsidR="00BB228A" w:rsidRPr="00BB228A" w:rsidRDefault="00BB228A" w:rsidP="00BB228A">
            <w:pPr>
              <w:rPr>
                <w:ins w:id="2033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proofErr w:type="spellStart"/>
            <w:ins w:id="2034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strProgramTitle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"To Do List v1.0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  #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Program name</w:t>
              </w:r>
            </w:ins>
          </w:p>
          <w:p w14:paraId="2F03D871" w14:textId="77777777" w:rsidR="00BB228A" w:rsidRPr="00BB228A" w:rsidRDefault="00BB228A" w:rsidP="00BB228A">
            <w:pPr>
              <w:rPr>
                <w:ins w:id="2035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proofErr w:type="spellStart"/>
            <w:ins w:id="2036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objFile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"ToDoList.txt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  #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An object that represents a file</w:t>
              </w:r>
            </w:ins>
          </w:p>
          <w:p w14:paraId="4193368D" w14:textId="77777777" w:rsidR="00BB228A" w:rsidRPr="00BB228A" w:rsidRDefault="00BB228A" w:rsidP="00BB228A">
            <w:pPr>
              <w:rPr>
                <w:ins w:id="2037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proofErr w:type="spellStart"/>
            <w:ins w:id="2038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lastRenderedPageBreak/>
                <w:t>objFileData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"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  #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A count of no. of lines of records loaded</w:t>
              </w:r>
            </w:ins>
          </w:p>
          <w:p w14:paraId="47A08E59" w14:textId="77777777" w:rsidR="00BB228A" w:rsidRPr="00BB228A" w:rsidRDefault="00BB228A" w:rsidP="00BB228A">
            <w:pPr>
              <w:rPr>
                <w:ins w:id="2039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40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from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file</w:t>
              </w:r>
            </w:ins>
          </w:p>
          <w:p w14:paraId="7581BEFA" w14:textId="77777777" w:rsidR="00BB228A" w:rsidRPr="00BB228A" w:rsidRDefault="00BB228A" w:rsidP="00BB228A">
            <w:pPr>
              <w:rPr>
                <w:ins w:id="2041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42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strData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"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  #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A row of text data from the file</w:t>
              </w:r>
            </w:ins>
          </w:p>
          <w:p w14:paraId="0D886413" w14:textId="77777777" w:rsidR="00BB228A" w:rsidRPr="00BB228A" w:rsidRDefault="00BB228A" w:rsidP="00BB228A">
            <w:pPr>
              <w:rPr>
                <w:ins w:id="2043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proofErr w:type="spellStart"/>
            <w:ins w:id="2044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dicRow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{}  #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A row of data separated into elements of a dictionary</w:t>
              </w:r>
            </w:ins>
          </w:p>
          <w:p w14:paraId="4473EC11" w14:textId="77777777" w:rsidR="00BB228A" w:rsidRPr="00BB228A" w:rsidRDefault="00BB228A" w:rsidP="00BB228A">
            <w:pPr>
              <w:rPr>
                <w:ins w:id="2045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46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# {</w:t>
              </w:r>
              <w:proofErr w:type="spellStart"/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Task,Priority</w:t>
              </w:r>
              <w:proofErr w:type="spellEnd"/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}</w:t>
              </w:r>
            </w:ins>
          </w:p>
          <w:p w14:paraId="2E3426BD" w14:textId="77777777" w:rsidR="00BB228A" w:rsidRPr="00BB228A" w:rsidRDefault="00BB228A" w:rsidP="00BB228A">
            <w:pPr>
              <w:rPr>
                <w:ins w:id="2047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proofErr w:type="spellStart"/>
            <w:ins w:id="2048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lstTable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[]  #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A list that acts as a 'table' of rows</w:t>
              </w:r>
            </w:ins>
          </w:p>
          <w:p w14:paraId="21BEDCFB" w14:textId="77777777" w:rsidR="00BB228A" w:rsidRPr="00BB228A" w:rsidRDefault="00BB228A" w:rsidP="00BB228A">
            <w:pPr>
              <w:rPr>
                <w:ins w:id="2049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proofErr w:type="spellStart"/>
            <w:ins w:id="2050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strMenu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"\n\t" + "=" * 40 + \</w:t>
              </w:r>
            </w:ins>
          </w:p>
          <w:p w14:paraId="32304521" w14:textId="77777777" w:rsidR="00BB228A" w:rsidRPr="00BB228A" w:rsidRDefault="00BB228A" w:rsidP="00BB228A">
            <w:pPr>
              <w:rPr>
                <w:ins w:id="2051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52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"\n\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tMenu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of Options" + \</w:t>
              </w:r>
            </w:ins>
          </w:p>
          <w:p w14:paraId="00D8C275" w14:textId="77777777" w:rsidR="00BB228A" w:rsidRPr="00BB228A" w:rsidRDefault="00BB228A" w:rsidP="00BB228A">
            <w:pPr>
              <w:rPr>
                <w:ins w:id="2053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54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"\n\t" + "=" * 40 + \</w:t>
              </w:r>
            </w:ins>
          </w:p>
          <w:p w14:paraId="16A8B037" w14:textId="77777777" w:rsidR="00BB228A" w:rsidRPr="00BB228A" w:rsidRDefault="00BB228A" w:rsidP="00BB228A">
            <w:pPr>
              <w:rPr>
                <w:ins w:id="2055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56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"""</w:t>
              </w:r>
            </w:ins>
          </w:p>
          <w:p w14:paraId="607CD9D0" w14:textId="77777777" w:rsidR="00BB228A" w:rsidRPr="00BB228A" w:rsidRDefault="00BB228A" w:rsidP="00BB228A">
            <w:pPr>
              <w:rPr>
                <w:ins w:id="2057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58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\t1) Show current data</w:t>
              </w:r>
            </w:ins>
          </w:p>
          <w:p w14:paraId="30BCEFDF" w14:textId="77777777" w:rsidR="00BB228A" w:rsidRPr="00BB228A" w:rsidRDefault="00BB228A" w:rsidP="00BB228A">
            <w:pPr>
              <w:rPr>
                <w:ins w:id="2059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60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\t2) Add a new item</w:t>
              </w:r>
            </w:ins>
          </w:p>
          <w:p w14:paraId="5B4AFE00" w14:textId="77777777" w:rsidR="00BB228A" w:rsidRPr="00BB228A" w:rsidRDefault="00BB228A" w:rsidP="00BB228A">
            <w:pPr>
              <w:rPr>
                <w:ins w:id="2061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62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\t3) Remove an existing item</w:t>
              </w:r>
            </w:ins>
          </w:p>
          <w:p w14:paraId="66FF247C" w14:textId="77777777" w:rsidR="00BB228A" w:rsidRPr="00BB228A" w:rsidRDefault="00BB228A" w:rsidP="00BB228A">
            <w:pPr>
              <w:rPr>
                <w:ins w:id="2063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64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\t4) Save Data to File</w:t>
              </w:r>
            </w:ins>
          </w:p>
          <w:p w14:paraId="652784C2" w14:textId="77777777" w:rsidR="00BB228A" w:rsidRPr="00BB228A" w:rsidRDefault="00BB228A" w:rsidP="00BB228A">
            <w:pPr>
              <w:rPr>
                <w:ins w:id="2065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66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\t5) Exit Program</w:t>
              </w:r>
            </w:ins>
          </w:p>
          <w:p w14:paraId="381CECE8" w14:textId="77777777" w:rsidR="00BB228A" w:rsidRPr="00BB228A" w:rsidRDefault="00BB228A" w:rsidP="00BB228A">
            <w:pPr>
              <w:rPr>
                <w:ins w:id="2067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68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""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  #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A menu of user options</w:t>
              </w:r>
            </w:ins>
          </w:p>
          <w:p w14:paraId="48B93F5F" w14:textId="77777777" w:rsidR="00BB228A" w:rsidRPr="00BB228A" w:rsidRDefault="00BB228A" w:rsidP="00BB228A">
            <w:pPr>
              <w:rPr>
                <w:ins w:id="2069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proofErr w:type="spellStart"/>
            <w:ins w:id="2070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strChoice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"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  #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A Capture the user option selection</w:t>
              </w:r>
            </w:ins>
          </w:p>
          <w:p w14:paraId="05C0F71B" w14:textId="77777777" w:rsidR="00BB228A" w:rsidRPr="00BB228A" w:rsidRDefault="00BB228A" w:rsidP="00BB228A">
            <w:pPr>
              <w:rPr>
                <w:ins w:id="2071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56D4873F" w14:textId="77777777" w:rsidR="00BB228A" w:rsidRPr="00BB228A" w:rsidRDefault="00BB228A" w:rsidP="00BB228A">
            <w:pPr>
              <w:rPr>
                <w:ins w:id="2072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73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# -- Processing -- #</w:t>
              </w:r>
            </w:ins>
          </w:p>
          <w:p w14:paraId="32555DD2" w14:textId="77777777" w:rsidR="00BB228A" w:rsidRPr="00BB228A" w:rsidRDefault="00BB228A" w:rsidP="00BB228A">
            <w:pPr>
              <w:rPr>
                <w:ins w:id="2074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75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# Step 1 - When the program starts, load the data you have</w:t>
              </w:r>
            </w:ins>
          </w:p>
          <w:p w14:paraId="0FFD0447" w14:textId="77777777" w:rsidR="00BB228A" w:rsidRPr="00BB228A" w:rsidRDefault="00BB228A" w:rsidP="00BB228A">
            <w:pPr>
              <w:rPr>
                <w:ins w:id="2076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77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in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a text file called ToDoList.txt into a python list of dictionaries</w:t>
              </w:r>
            </w:ins>
          </w:p>
          <w:p w14:paraId="7899DA1A" w14:textId="77777777" w:rsidR="00BB228A" w:rsidRPr="00BB228A" w:rsidRDefault="00BB228A" w:rsidP="00BB228A">
            <w:pPr>
              <w:rPr>
                <w:ins w:id="2078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79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rows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(like Lab 5-2)</w:t>
              </w:r>
            </w:ins>
          </w:p>
          <w:p w14:paraId="41510E22" w14:textId="77777777" w:rsidR="00BB228A" w:rsidRPr="00BB228A" w:rsidRDefault="00BB228A" w:rsidP="00BB228A">
            <w:pPr>
              <w:rPr>
                <w:ins w:id="2080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5D97FD66" w14:textId="77777777" w:rsidR="00BB228A" w:rsidRPr="00BB228A" w:rsidRDefault="00BB228A" w:rsidP="00BB228A">
            <w:pPr>
              <w:rPr>
                <w:ins w:id="2081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82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f =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open(</w:t>
              </w:r>
              <w:proofErr w:type="spellStart"/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objFile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, "r")  # open text file</w:t>
              </w:r>
            </w:ins>
          </w:p>
          <w:p w14:paraId="2AE12419" w14:textId="77777777" w:rsidR="00BB228A" w:rsidRPr="00BB228A" w:rsidRDefault="00BB228A" w:rsidP="00BB228A">
            <w:pPr>
              <w:rPr>
                <w:ins w:id="2083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1A329818" w14:textId="77777777" w:rsidR="00BB228A" w:rsidRPr="00BB228A" w:rsidRDefault="00BB228A" w:rsidP="00BB228A">
            <w:pPr>
              <w:rPr>
                <w:ins w:id="2084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proofErr w:type="gramStart"/>
            <w:ins w:id="2085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nWelcome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to " +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strProgramTitle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+ "!"  # Display program name</w:t>
              </w:r>
            </w:ins>
          </w:p>
          <w:p w14:paraId="22018F5C" w14:textId="77777777" w:rsidR="00BB228A" w:rsidRPr="00BB228A" w:rsidRDefault="00BB228A" w:rsidP="00BB228A">
            <w:pPr>
              <w:rPr>
                <w:ins w:id="2086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87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            "\n\n\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tOpened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file: " +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objFile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)</w:t>
              </w:r>
            </w:ins>
          </w:p>
          <w:p w14:paraId="30E59091" w14:textId="77777777" w:rsidR="00BB228A" w:rsidRPr="00BB228A" w:rsidRDefault="00BB228A" w:rsidP="00BB228A">
            <w:pPr>
              <w:rPr>
                <w:ins w:id="2088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71E7E3D6" w14:textId="77777777" w:rsidR="00BB228A" w:rsidRPr="00BB228A" w:rsidRDefault="00BB228A" w:rsidP="00BB228A">
            <w:pPr>
              <w:rPr>
                <w:ins w:id="2089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90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# </w:t>
              </w:r>
              <w:proofErr w:type="spellStart"/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noinspection</w:t>
              </w:r>
              <w:proofErr w:type="spellEnd"/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PyRedeclaration</w:t>
              </w:r>
              <w:proofErr w:type="spellEnd"/>
            </w:ins>
          </w:p>
          <w:p w14:paraId="681C8EC9" w14:textId="77777777" w:rsidR="00BB228A" w:rsidRPr="00BB228A" w:rsidRDefault="00BB228A" w:rsidP="00BB228A">
            <w:pPr>
              <w:rPr>
                <w:ins w:id="2091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proofErr w:type="spellStart"/>
            <w:ins w:id="2092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objFileData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len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(open(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objFile</w:t>
              </w:r>
              <w:proofErr w:type="spellEnd"/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).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readlines</w:t>
              </w:r>
              <w:proofErr w:type="spellEnd"/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())  # Counts rows in file</w:t>
              </w:r>
            </w:ins>
          </w:p>
          <w:p w14:paraId="2A9EB393" w14:textId="77777777" w:rsidR="00BB228A" w:rsidRPr="00BB228A" w:rsidRDefault="00BB228A" w:rsidP="00BB228A">
            <w:pPr>
              <w:rPr>
                <w:ins w:id="2093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255BE03A" w14:textId="77777777" w:rsidR="00BB228A" w:rsidRPr="00BB228A" w:rsidRDefault="00BB228A" w:rsidP="00BB228A">
            <w:pPr>
              <w:rPr>
                <w:ins w:id="2094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95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if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objFileData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&gt;= 1:  # if file has data</w:t>
              </w:r>
            </w:ins>
          </w:p>
          <w:p w14:paraId="50B5D208" w14:textId="77777777" w:rsidR="00BB228A" w:rsidRPr="00BB228A" w:rsidRDefault="00BB228A" w:rsidP="00BB228A">
            <w:pPr>
              <w:rPr>
                <w:ins w:id="2096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6A476940" w14:textId="77777777" w:rsidR="00BB228A" w:rsidRPr="00BB228A" w:rsidRDefault="00BB228A" w:rsidP="00BB228A">
            <w:pPr>
              <w:rPr>
                <w:ins w:id="2097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098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"\t" + str(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objFileData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) + " row(s) of data found.")</w:t>
              </w:r>
            </w:ins>
          </w:p>
          <w:p w14:paraId="509DAF1D" w14:textId="77777777" w:rsidR="00BB228A" w:rsidRPr="00BB228A" w:rsidRDefault="00BB228A" w:rsidP="00BB228A">
            <w:pPr>
              <w:rPr>
                <w:ins w:id="2099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4C53D6D5" w14:textId="77777777" w:rsidR="00BB228A" w:rsidRPr="00BB228A" w:rsidRDefault="00BB228A" w:rsidP="00BB228A">
            <w:pPr>
              <w:rPr>
                <w:ins w:id="2100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01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for row in f:  # Add row from file to dictionary row</w:t>
              </w:r>
            </w:ins>
          </w:p>
          <w:p w14:paraId="4765876A" w14:textId="77777777" w:rsidR="00BB228A" w:rsidRPr="00BB228A" w:rsidRDefault="00BB228A" w:rsidP="00BB228A">
            <w:pPr>
              <w:rPr>
                <w:ins w:id="2102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03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lstData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</w:t>
              </w:r>
              <w:proofErr w:type="spellStart"/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row.split</w:t>
              </w:r>
              <w:proofErr w:type="spellEnd"/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(",")</w:t>
              </w:r>
            </w:ins>
          </w:p>
          <w:p w14:paraId="1D08C5C7" w14:textId="77777777" w:rsidR="00BB228A" w:rsidRPr="00BB228A" w:rsidRDefault="00BB228A" w:rsidP="00BB228A">
            <w:pPr>
              <w:rPr>
                <w:ins w:id="2104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05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dicRow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{"Task": </w:t>
              </w:r>
              <w:proofErr w:type="spellStart"/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lstData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[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0], "Priority":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lstData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[1].strip()}</w:t>
              </w:r>
            </w:ins>
          </w:p>
          <w:p w14:paraId="749815B8" w14:textId="77777777" w:rsidR="00BB228A" w:rsidRPr="00BB228A" w:rsidRDefault="00BB228A" w:rsidP="00BB228A">
            <w:pPr>
              <w:rPr>
                <w:ins w:id="2106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07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lstTable.append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(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dicRow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)</w:t>
              </w:r>
            </w:ins>
          </w:p>
          <w:p w14:paraId="0986170D" w14:textId="77777777" w:rsidR="00BB228A" w:rsidRPr="00BB228A" w:rsidRDefault="00BB228A" w:rsidP="00BB228A">
            <w:pPr>
              <w:rPr>
                <w:ins w:id="2108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782F1414" w14:textId="77777777" w:rsidR="00BB228A" w:rsidRPr="00BB228A" w:rsidRDefault="00BB228A" w:rsidP="00BB228A">
            <w:pPr>
              <w:rPr>
                <w:ins w:id="2109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10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else:  # if file does not have data</w:t>
              </w:r>
            </w:ins>
          </w:p>
          <w:p w14:paraId="4122329C" w14:textId="77777777" w:rsidR="00BB228A" w:rsidRPr="00BB228A" w:rsidRDefault="00BB228A" w:rsidP="00BB228A">
            <w:pPr>
              <w:rPr>
                <w:ins w:id="2111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12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tNo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data found.")</w:t>
              </w:r>
            </w:ins>
          </w:p>
          <w:p w14:paraId="57FC6183" w14:textId="77777777" w:rsidR="00BB228A" w:rsidRPr="00BB228A" w:rsidRDefault="00BB228A" w:rsidP="00BB228A">
            <w:pPr>
              <w:rPr>
                <w:ins w:id="2113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0835CC70" w14:textId="77777777" w:rsidR="00BB228A" w:rsidRPr="00BB228A" w:rsidRDefault="00BB228A" w:rsidP="00BB228A">
            <w:pPr>
              <w:rPr>
                <w:ins w:id="2114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15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# -- Input/Output -- #</w:t>
              </w:r>
            </w:ins>
          </w:p>
          <w:p w14:paraId="12F0A31B" w14:textId="77777777" w:rsidR="00BB228A" w:rsidRPr="00BB228A" w:rsidRDefault="00BB228A" w:rsidP="00BB228A">
            <w:pPr>
              <w:rPr>
                <w:ins w:id="2116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17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# Step 2 - Display a menu of choices to the user</w:t>
              </w:r>
            </w:ins>
          </w:p>
          <w:p w14:paraId="34AE020D" w14:textId="77777777" w:rsidR="00BB228A" w:rsidRPr="00BB228A" w:rsidRDefault="00BB228A" w:rsidP="00BB228A">
            <w:pPr>
              <w:rPr>
                <w:ins w:id="2118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19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while True:</w:t>
              </w:r>
            </w:ins>
          </w:p>
          <w:p w14:paraId="12916BE4" w14:textId="77777777" w:rsidR="00BB228A" w:rsidRPr="00BB228A" w:rsidRDefault="00BB228A" w:rsidP="00BB228A">
            <w:pPr>
              <w:rPr>
                <w:ins w:id="2120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6FE4C206" w14:textId="77777777" w:rsidR="00BB228A" w:rsidRPr="00BB228A" w:rsidRDefault="00BB228A" w:rsidP="00BB228A">
            <w:pPr>
              <w:rPr>
                <w:ins w:id="2121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22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print(</w:t>
              </w:r>
              <w:proofErr w:type="spellStart"/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strMenu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)  #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Display menu</w:t>
              </w:r>
            </w:ins>
          </w:p>
          <w:p w14:paraId="35F442DC" w14:textId="77777777" w:rsidR="00BB228A" w:rsidRPr="00BB228A" w:rsidRDefault="00BB228A" w:rsidP="00BB228A">
            <w:pPr>
              <w:rPr>
                <w:ins w:id="2123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24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strChoice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str(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input("Which option would you like to perform? "</w:t>
              </w:r>
            </w:ins>
          </w:p>
          <w:p w14:paraId="76B5D44D" w14:textId="77777777" w:rsidR="00BB228A" w:rsidRPr="00BB228A" w:rsidRDefault="00BB228A" w:rsidP="00BB228A">
            <w:pPr>
              <w:rPr>
                <w:ins w:id="2125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26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"[1 to 5]: "))</w:t>
              </w:r>
            </w:ins>
          </w:p>
          <w:p w14:paraId="389E7AC5" w14:textId="77777777" w:rsidR="00BB228A" w:rsidRPr="00BB228A" w:rsidRDefault="00BB228A" w:rsidP="00BB228A">
            <w:pPr>
              <w:rPr>
                <w:ins w:id="2127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32D8A784" w14:textId="77777777" w:rsidR="00BB228A" w:rsidRPr="00BB228A" w:rsidRDefault="00BB228A" w:rsidP="00BB228A">
            <w:pPr>
              <w:rPr>
                <w:ins w:id="2128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29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Step 3 - Show the current items in the table</w:t>
              </w:r>
            </w:ins>
          </w:p>
          <w:p w14:paraId="3C9F4586" w14:textId="77777777" w:rsidR="00BB228A" w:rsidRPr="00BB228A" w:rsidRDefault="00BB228A" w:rsidP="00BB228A">
            <w:pPr>
              <w:rPr>
                <w:ins w:id="2130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31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if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strChoice.strip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() == '1':</w:t>
              </w:r>
            </w:ins>
          </w:p>
          <w:p w14:paraId="453B05F6" w14:textId="77777777" w:rsidR="00BB228A" w:rsidRPr="00BB228A" w:rsidRDefault="00BB228A" w:rsidP="00BB228A">
            <w:pPr>
              <w:rPr>
                <w:ins w:id="2132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046097DF" w14:textId="77777777" w:rsidR="00BB228A" w:rsidRPr="00BB228A" w:rsidRDefault="00BB228A" w:rsidP="00BB228A">
            <w:pPr>
              <w:rPr>
                <w:ins w:id="2133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34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lastRenderedPageBreak/>
                <w:t xml:space="preserve">        if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len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(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lstTable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) &gt; 0:</w:t>
              </w:r>
            </w:ins>
          </w:p>
          <w:p w14:paraId="08AEEFE6" w14:textId="77777777" w:rsidR="00BB228A" w:rsidRPr="00BB228A" w:rsidRDefault="00BB228A" w:rsidP="00BB228A">
            <w:pPr>
              <w:rPr>
                <w:ins w:id="2135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3A3612A3" w14:textId="77777777" w:rsidR="00BB228A" w:rsidRPr="00BB228A" w:rsidRDefault="00BB228A" w:rsidP="00BB228A">
            <w:pPr>
              <w:rPr>
                <w:ins w:id="2136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37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"\n\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tDisplaying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current data.")  # Display tasks</w:t>
              </w:r>
            </w:ins>
          </w:p>
          <w:p w14:paraId="4775C703" w14:textId="77777777" w:rsidR="00BB228A" w:rsidRPr="00BB228A" w:rsidRDefault="00BB228A" w:rsidP="00BB228A">
            <w:pPr>
              <w:rPr>
                <w:ins w:id="2138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0C60A917" w14:textId="77777777" w:rsidR="00BB228A" w:rsidRPr="00BB228A" w:rsidRDefault="00BB228A" w:rsidP="00BB228A">
            <w:pPr>
              <w:rPr>
                <w:ins w:id="2139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40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"\n\t" + "-" * 40)</w:t>
              </w:r>
            </w:ins>
          </w:p>
          <w:p w14:paraId="73439984" w14:textId="77777777" w:rsidR="00BB228A" w:rsidRPr="00BB228A" w:rsidRDefault="00BB228A" w:rsidP="00BB228A">
            <w:pPr>
              <w:rPr>
                <w:ins w:id="2141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42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tTask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| Priority")</w:t>
              </w:r>
            </w:ins>
          </w:p>
          <w:p w14:paraId="036545B5" w14:textId="77777777" w:rsidR="00BB228A" w:rsidRPr="00BB228A" w:rsidRDefault="00BB228A" w:rsidP="00BB228A">
            <w:pPr>
              <w:rPr>
                <w:ins w:id="2143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44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"\t" + "-" * 40)</w:t>
              </w:r>
            </w:ins>
          </w:p>
          <w:p w14:paraId="5F2FE1D5" w14:textId="77777777" w:rsidR="00BB228A" w:rsidRPr="00BB228A" w:rsidRDefault="00BB228A" w:rsidP="00BB228A">
            <w:pPr>
              <w:rPr>
                <w:ins w:id="2145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4AF7813E" w14:textId="77777777" w:rsidR="00BB228A" w:rsidRPr="00BB228A" w:rsidRDefault="00BB228A" w:rsidP="00BB228A">
            <w:pPr>
              <w:rPr>
                <w:ins w:id="2146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47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for row in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lstTable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:</w:t>
              </w:r>
            </w:ins>
          </w:p>
          <w:p w14:paraId="142611B3" w14:textId="77777777" w:rsidR="00BB228A" w:rsidRPr="00BB228A" w:rsidRDefault="00BB228A" w:rsidP="00BB228A">
            <w:pPr>
              <w:rPr>
                <w:ins w:id="2148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49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"\t" + row["Task"], row["Priority"],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sep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=" | ")</w:t>
              </w:r>
            </w:ins>
          </w:p>
          <w:p w14:paraId="1381C244" w14:textId="77777777" w:rsidR="00BB228A" w:rsidRPr="00BB228A" w:rsidRDefault="00BB228A" w:rsidP="00BB228A">
            <w:pPr>
              <w:rPr>
                <w:ins w:id="2150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7406740E" w14:textId="77777777" w:rsidR="00BB228A" w:rsidRPr="00BB228A" w:rsidRDefault="00BB228A" w:rsidP="00BB228A">
            <w:pPr>
              <w:rPr>
                <w:ins w:id="2151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52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"\n\t/end of data")</w:t>
              </w:r>
            </w:ins>
          </w:p>
          <w:p w14:paraId="369F369F" w14:textId="77777777" w:rsidR="00BB228A" w:rsidRPr="00BB228A" w:rsidRDefault="00BB228A" w:rsidP="00BB228A">
            <w:pPr>
              <w:rPr>
                <w:ins w:id="2153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14FF3D38" w14:textId="77777777" w:rsidR="00BB228A" w:rsidRPr="00BB228A" w:rsidRDefault="00BB228A" w:rsidP="00BB228A">
            <w:pPr>
              <w:rPr>
                <w:ins w:id="2154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55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else:  # Alert user if there is no data collected</w:t>
              </w:r>
            </w:ins>
          </w:p>
          <w:p w14:paraId="1EDC3D73" w14:textId="77777777" w:rsidR="00BB228A" w:rsidRPr="00BB228A" w:rsidRDefault="00BB228A" w:rsidP="00BB228A">
            <w:pPr>
              <w:rPr>
                <w:ins w:id="2156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57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"\n\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tNo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data found.")</w:t>
              </w:r>
            </w:ins>
          </w:p>
          <w:p w14:paraId="022E2FC9" w14:textId="77777777" w:rsidR="00BB228A" w:rsidRPr="00BB228A" w:rsidRDefault="00BB228A" w:rsidP="00BB228A">
            <w:pPr>
              <w:rPr>
                <w:ins w:id="2158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40EBDEAD" w14:textId="77777777" w:rsidR="00BB228A" w:rsidRPr="00BB228A" w:rsidRDefault="00BB228A" w:rsidP="00BB228A">
            <w:pPr>
              <w:rPr>
                <w:ins w:id="2159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60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continue</w:t>
              </w:r>
            </w:ins>
          </w:p>
          <w:p w14:paraId="33CA7695" w14:textId="77777777" w:rsidR="00BB228A" w:rsidRPr="00BB228A" w:rsidRDefault="00BB228A" w:rsidP="00BB228A">
            <w:pPr>
              <w:rPr>
                <w:ins w:id="2161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7933F38A" w14:textId="77777777" w:rsidR="00BB228A" w:rsidRPr="00BB228A" w:rsidRDefault="00BB228A" w:rsidP="00BB228A">
            <w:pPr>
              <w:rPr>
                <w:ins w:id="2162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63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Step 4 - Add a new item to the list/Table</w:t>
              </w:r>
            </w:ins>
          </w:p>
          <w:p w14:paraId="5912E4ED" w14:textId="77777777" w:rsidR="00BB228A" w:rsidRPr="00BB228A" w:rsidRDefault="00BB228A" w:rsidP="00BB228A">
            <w:pPr>
              <w:rPr>
                <w:ins w:id="2164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65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elif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strChoice.strip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() == '2':</w:t>
              </w:r>
            </w:ins>
          </w:p>
          <w:p w14:paraId="44E5323D" w14:textId="77777777" w:rsidR="00BB228A" w:rsidRPr="00BB228A" w:rsidRDefault="00BB228A" w:rsidP="00BB228A">
            <w:pPr>
              <w:rPr>
                <w:ins w:id="2166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27C51558" w14:textId="77777777" w:rsidR="00BB228A" w:rsidRPr="00BB228A" w:rsidRDefault="00BB228A" w:rsidP="00BB228A">
            <w:pPr>
              <w:rPr>
                <w:ins w:id="2167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68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while True:  # Continue to ask user for more data until they</w:t>
              </w:r>
            </w:ins>
          </w:p>
          <w:p w14:paraId="4ED099E0" w14:textId="77777777" w:rsidR="00BB228A" w:rsidRPr="00BB228A" w:rsidRDefault="00BB228A" w:rsidP="00BB228A">
            <w:pPr>
              <w:rPr>
                <w:ins w:id="2169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70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#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return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to the menu</w:t>
              </w:r>
            </w:ins>
          </w:p>
          <w:p w14:paraId="33ABF61A" w14:textId="77777777" w:rsidR="00BB228A" w:rsidRPr="00BB228A" w:rsidRDefault="00BB228A" w:rsidP="00BB228A">
            <w:pPr>
              <w:rPr>
                <w:ins w:id="2171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670D011C" w14:textId="77777777" w:rsidR="00BB228A" w:rsidRPr="00BB228A" w:rsidRDefault="00BB228A" w:rsidP="00BB228A">
            <w:pPr>
              <w:rPr>
                <w:ins w:id="2172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73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# Instruct user and collect user input</w:t>
              </w:r>
            </w:ins>
          </w:p>
          <w:p w14:paraId="78F07BD1" w14:textId="77777777" w:rsidR="00BB228A" w:rsidRPr="00BB228A" w:rsidRDefault="00BB228A" w:rsidP="00BB228A">
            <w:pPr>
              <w:rPr>
                <w:ins w:id="2174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3CCAE94D" w14:textId="77777777" w:rsidR="00BB228A" w:rsidRPr="00BB228A" w:rsidRDefault="00BB228A" w:rsidP="00BB228A">
            <w:pPr>
              <w:rPr>
                <w:ins w:id="2175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76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"\n\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tEnter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a Task and its Priority."</w:t>
              </w:r>
            </w:ins>
          </w:p>
          <w:p w14:paraId="4F6509DC" w14:textId="77777777" w:rsidR="00BB228A" w:rsidRPr="00BB228A" w:rsidRDefault="00BB228A" w:rsidP="00BB228A">
            <w:pPr>
              <w:rPr>
                <w:ins w:id="2177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78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"\n\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tEnter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\"M\" at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anytime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to return to the Menu.")</w:t>
              </w:r>
            </w:ins>
          </w:p>
          <w:p w14:paraId="7238236C" w14:textId="77777777" w:rsidR="00BB228A" w:rsidRPr="00BB228A" w:rsidRDefault="00BB228A" w:rsidP="00BB228A">
            <w:pPr>
              <w:rPr>
                <w:ins w:id="2179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6EB3D2A7" w14:textId="77777777" w:rsidR="00BB228A" w:rsidRPr="00BB228A" w:rsidRDefault="00BB228A" w:rsidP="00BB228A">
            <w:pPr>
              <w:rPr>
                <w:ins w:id="2180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81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strTask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input(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nWhat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is the task? ")</w:t>
              </w:r>
            </w:ins>
          </w:p>
          <w:p w14:paraId="03A54A95" w14:textId="77777777" w:rsidR="00BB228A" w:rsidRPr="00BB228A" w:rsidRDefault="00BB228A" w:rsidP="00BB228A">
            <w:pPr>
              <w:rPr>
                <w:ins w:id="2182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83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if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strTask.lower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() == "m":</w:t>
              </w:r>
            </w:ins>
          </w:p>
          <w:p w14:paraId="772AD79E" w14:textId="77777777" w:rsidR="00BB228A" w:rsidRPr="00BB228A" w:rsidRDefault="00BB228A" w:rsidP="00BB228A">
            <w:pPr>
              <w:rPr>
                <w:ins w:id="2184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85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break</w:t>
              </w:r>
            </w:ins>
          </w:p>
          <w:p w14:paraId="419ED005" w14:textId="77777777" w:rsidR="00BB228A" w:rsidRPr="00BB228A" w:rsidRDefault="00BB228A" w:rsidP="00BB228A">
            <w:pPr>
              <w:rPr>
                <w:ins w:id="2186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049F20F8" w14:textId="77777777" w:rsidR="00BB228A" w:rsidRPr="00BB228A" w:rsidRDefault="00BB228A" w:rsidP="00BB228A">
            <w:pPr>
              <w:rPr>
                <w:ins w:id="2187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88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strPriority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input(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"What is the priority of task \'"</w:t>
              </w:r>
            </w:ins>
          </w:p>
          <w:p w14:paraId="67C072B4" w14:textId="77777777" w:rsidR="00BB228A" w:rsidRPr="00BB228A" w:rsidRDefault="00BB228A" w:rsidP="00BB228A">
            <w:pPr>
              <w:rPr>
                <w:ins w:id="2189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90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  +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strTask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+ "\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' ?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")</w:t>
              </w:r>
            </w:ins>
          </w:p>
          <w:p w14:paraId="5CFD4E76" w14:textId="77777777" w:rsidR="00BB228A" w:rsidRPr="00BB228A" w:rsidRDefault="00BB228A" w:rsidP="00BB228A">
            <w:pPr>
              <w:rPr>
                <w:ins w:id="2191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7CB7F45B" w14:textId="77777777" w:rsidR="00BB228A" w:rsidRPr="00BB228A" w:rsidRDefault="00BB228A" w:rsidP="00BB228A">
            <w:pPr>
              <w:rPr>
                <w:ins w:id="2192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93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if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strPriority.lower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() == "m":</w:t>
              </w:r>
            </w:ins>
          </w:p>
          <w:p w14:paraId="3826520D" w14:textId="77777777" w:rsidR="00BB228A" w:rsidRPr="00BB228A" w:rsidRDefault="00BB228A" w:rsidP="00BB228A">
            <w:pPr>
              <w:rPr>
                <w:ins w:id="2194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95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break</w:t>
              </w:r>
            </w:ins>
          </w:p>
          <w:p w14:paraId="31269477" w14:textId="77777777" w:rsidR="00BB228A" w:rsidRPr="00BB228A" w:rsidRDefault="00BB228A" w:rsidP="00BB228A">
            <w:pPr>
              <w:rPr>
                <w:ins w:id="2196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301A679B" w14:textId="77777777" w:rsidR="00BB228A" w:rsidRPr="00BB228A" w:rsidRDefault="00BB228A" w:rsidP="00BB228A">
            <w:pPr>
              <w:rPr>
                <w:ins w:id="2197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198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# Store data in a two-dimensional list, which each item</w:t>
              </w:r>
            </w:ins>
          </w:p>
          <w:p w14:paraId="00057F01" w14:textId="77777777" w:rsidR="00BB228A" w:rsidRPr="00BB228A" w:rsidRDefault="00BB228A" w:rsidP="00BB228A">
            <w:pPr>
              <w:rPr>
                <w:ins w:id="2199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00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#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and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price is a row of data</w:t>
              </w:r>
            </w:ins>
          </w:p>
          <w:p w14:paraId="6DE5E6BC" w14:textId="77777777" w:rsidR="00BB228A" w:rsidRPr="00BB228A" w:rsidRDefault="00BB228A" w:rsidP="00BB228A">
            <w:pPr>
              <w:rPr>
                <w:ins w:id="2201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02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# Add user input as new list in table</w:t>
              </w:r>
            </w:ins>
          </w:p>
          <w:p w14:paraId="27D19BEF" w14:textId="77777777" w:rsidR="00BB228A" w:rsidRPr="00BB228A" w:rsidRDefault="00BB228A" w:rsidP="00BB228A">
            <w:pPr>
              <w:rPr>
                <w:ins w:id="2203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2F57D4CD" w14:textId="77777777" w:rsidR="00BB228A" w:rsidRPr="00BB228A" w:rsidRDefault="00BB228A" w:rsidP="00BB228A">
            <w:pPr>
              <w:rPr>
                <w:ins w:id="2204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05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dicRow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= {"Task":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strTask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, "Priority":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strPriority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}</w:t>
              </w:r>
            </w:ins>
          </w:p>
          <w:p w14:paraId="578B800F" w14:textId="77777777" w:rsidR="00BB228A" w:rsidRPr="00BB228A" w:rsidRDefault="00BB228A" w:rsidP="00BB228A">
            <w:pPr>
              <w:rPr>
                <w:ins w:id="2206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07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lstTable.append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(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dicRow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)</w:t>
              </w:r>
            </w:ins>
          </w:p>
          <w:p w14:paraId="1DBC9326" w14:textId="77777777" w:rsidR="00BB228A" w:rsidRPr="00BB228A" w:rsidRDefault="00BB228A" w:rsidP="00BB228A">
            <w:pPr>
              <w:rPr>
                <w:ins w:id="2208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6665C828" w14:textId="77777777" w:rsidR="00BB228A" w:rsidRPr="00BB228A" w:rsidRDefault="00BB228A" w:rsidP="00BB228A">
            <w:pPr>
              <w:rPr>
                <w:ins w:id="2209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10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continue</w:t>
              </w:r>
            </w:ins>
          </w:p>
          <w:p w14:paraId="69BC9EF0" w14:textId="77777777" w:rsidR="00BB228A" w:rsidRPr="00BB228A" w:rsidRDefault="00BB228A" w:rsidP="00BB228A">
            <w:pPr>
              <w:rPr>
                <w:ins w:id="2211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042A596C" w14:textId="77777777" w:rsidR="00BB228A" w:rsidRPr="00BB228A" w:rsidRDefault="00BB228A" w:rsidP="00BB228A">
            <w:pPr>
              <w:rPr>
                <w:ins w:id="2212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13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Step 5 - Remove an item from the list/Table</w:t>
              </w:r>
            </w:ins>
          </w:p>
          <w:p w14:paraId="67B53DDA" w14:textId="77777777" w:rsidR="00BB228A" w:rsidRPr="00BB228A" w:rsidRDefault="00BB228A" w:rsidP="00BB228A">
            <w:pPr>
              <w:rPr>
                <w:ins w:id="2214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15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elif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strChoice.strip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() == '3':</w:t>
              </w:r>
            </w:ins>
          </w:p>
          <w:p w14:paraId="2F12C830" w14:textId="77777777" w:rsidR="00BB228A" w:rsidRPr="00BB228A" w:rsidRDefault="00BB228A" w:rsidP="00BB228A">
            <w:pPr>
              <w:rPr>
                <w:ins w:id="2216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7E9693CE" w14:textId="77777777" w:rsidR="00BB228A" w:rsidRPr="00BB228A" w:rsidRDefault="00BB228A" w:rsidP="00BB228A">
            <w:pPr>
              <w:rPr>
                <w:ins w:id="2217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18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while True:</w:t>
              </w:r>
            </w:ins>
          </w:p>
          <w:p w14:paraId="71B132C7" w14:textId="77777777" w:rsidR="00BB228A" w:rsidRPr="00BB228A" w:rsidRDefault="00BB228A" w:rsidP="00BB228A">
            <w:pPr>
              <w:rPr>
                <w:ins w:id="2219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20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if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len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(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lstTable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) &gt; 0:  # Display tasks</w:t>
              </w:r>
            </w:ins>
          </w:p>
          <w:p w14:paraId="35F600B1" w14:textId="77777777" w:rsidR="00BB228A" w:rsidRPr="00BB228A" w:rsidRDefault="00BB228A" w:rsidP="00BB228A">
            <w:pPr>
              <w:rPr>
                <w:ins w:id="2221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22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"\n\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tDisplaying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current data.")</w:t>
              </w:r>
            </w:ins>
          </w:p>
          <w:p w14:paraId="39855EA4" w14:textId="77777777" w:rsidR="00BB228A" w:rsidRPr="00BB228A" w:rsidRDefault="00BB228A" w:rsidP="00BB228A">
            <w:pPr>
              <w:rPr>
                <w:ins w:id="2223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4C8C9956" w14:textId="77777777" w:rsidR="00BB228A" w:rsidRPr="00BB228A" w:rsidRDefault="00BB228A" w:rsidP="00BB228A">
            <w:pPr>
              <w:rPr>
                <w:ins w:id="2224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25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"\n\t" + "-" * 40)</w:t>
              </w:r>
            </w:ins>
          </w:p>
          <w:p w14:paraId="48E35753" w14:textId="77777777" w:rsidR="00BB228A" w:rsidRPr="00BB228A" w:rsidRDefault="00BB228A" w:rsidP="00BB228A">
            <w:pPr>
              <w:rPr>
                <w:ins w:id="2226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27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tTask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| Priority")</w:t>
              </w:r>
            </w:ins>
          </w:p>
          <w:p w14:paraId="5499F83F" w14:textId="77777777" w:rsidR="00BB228A" w:rsidRPr="00BB228A" w:rsidRDefault="00BB228A" w:rsidP="00BB228A">
            <w:pPr>
              <w:rPr>
                <w:ins w:id="2228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29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"\t" + "-" * 40)</w:t>
              </w:r>
            </w:ins>
          </w:p>
          <w:p w14:paraId="31D574B6" w14:textId="77777777" w:rsidR="00BB228A" w:rsidRPr="00BB228A" w:rsidRDefault="00BB228A" w:rsidP="00BB228A">
            <w:pPr>
              <w:rPr>
                <w:ins w:id="2230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64EB2C34" w14:textId="77777777" w:rsidR="00BB228A" w:rsidRPr="00BB228A" w:rsidRDefault="00BB228A" w:rsidP="00BB228A">
            <w:pPr>
              <w:rPr>
                <w:ins w:id="2231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32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for row in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lstTable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:</w:t>
              </w:r>
            </w:ins>
          </w:p>
          <w:p w14:paraId="2D0BA8AC" w14:textId="77777777" w:rsidR="00BB228A" w:rsidRPr="00BB228A" w:rsidRDefault="00BB228A" w:rsidP="00BB228A">
            <w:pPr>
              <w:rPr>
                <w:ins w:id="2233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34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"\t" + row["Task"], row["Priority"],</w:t>
              </w:r>
            </w:ins>
          </w:p>
          <w:p w14:paraId="3352A9E6" w14:textId="77777777" w:rsidR="00BB228A" w:rsidRPr="00BB228A" w:rsidRDefault="00BB228A" w:rsidP="00BB228A">
            <w:pPr>
              <w:rPr>
                <w:ins w:id="2235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36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sep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=" | ")</w:t>
              </w:r>
            </w:ins>
          </w:p>
          <w:p w14:paraId="054CA71D" w14:textId="77777777" w:rsidR="00BB228A" w:rsidRPr="00BB228A" w:rsidRDefault="00BB228A" w:rsidP="00BB228A">
            <w:pPr>
              <w:rPr>
                <w:ins w:id="2237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68B3ACBE" w14:textId="77777777" w:rsidR="00BB228A" w:rsidRPr="00BB228A" w:rsidRDefault="00BB228A" w:rsidP="00BB228A">
            <w:pPr>
              <w:rPr>
                <w:ins w:id="2238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39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"\n\t/end of data")</w:t>
              </w:r>
            </w:ins>
          </w:p>
          <w:p w14:paraId="4FF6F17B" w14:textId="77777777" w:rsidR="00BB228A" w:rsidRPr="00BB228A" w:rsidRDefault="00BB228A" w:rsidP="00BB228A">
            <w:pPr>
              <w:rPr>
                <w:ins w:id="2240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4F9ACA35" w14:textId="77777777" w:rsidR="00BB228A" w:rsidRPr="00BB228A" w:rsidRDefault="00BB228A" w:rsidP="00BB228A">
            <w:pPr>
              <w:rPr>
                <w:ins w:id="2241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42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"\n\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tEnter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the task you want removed."</w:t>
              </w:r>
            </w:ins>
          </w:p>
          <w:p w14:paraId="004C3AE2" w14:textId="77777777" w:rsidR="00BB228A" w:rsidRPr="00BB228A" w:rsidRDefault="00BB228A" w:rsidP="00BB228A">
            <w:pPr>
              <w:rPr>
                <w:ins w:id="2243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44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"\n\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tEnter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\"M\" to return to the [M]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enu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.")</w:t>
              </w:r>
            </w:ins>
          </w:p>
          <w:p w14:paraId="077BAB99" w14:textId="77777777" w:rsidR="00BB228A" w:rsidRPr="00BB228A" w:rsidRDefault="00BB228A" w:rsidP="00BB228A">
            <w:pPr>
              <w:rPr>
                <w:ins w:id="2245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2E72C89A" w14:textId="77777777" w:rsidR="00BB228A" w:rsidRPr="00BB228A" w:rsidRDefault="00BB228A" w:rsidP="00BB228A">
            <w:pPr>
              <w:rPr>
                <w:ins w:id="2246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47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r =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input(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nWhat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task do you want to remove? ")</w:t>
              </w:r>
            </w:ins>
          </w:p>
          <w:p w14:paraId="048690C2" w14:textId="77777777" w:rsidR="00BB228A" w:rsidRPr="00BB228A" w:rsidRDefault="00BB228A" w:rsidP="00BB228A">
            <w:pPr>
              <w:rPr>
                <w:ins w:id="2248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396C1E62" w14:textId="77777777" w:rsidR="00BB228A" w:rsidRPr="00BB228A" w:rsidRDefault="00BB228A" w:rsidP="00BB228A">
            <w:pPr>
              <w:rPr>
                <w:ins w:id="2249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50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if </w:t>
              </w:r>
              <w:proofErr w:type="spellStart"/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r.lower</w:t>
              </w:r>
              <w:proofErr w:type="spellEnd"/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() == "m":</w:t>
              </w:r>
            </w:ins>
          </w:p>
          <w:p w14:paraId="03D664C4" w14:textId="77777777" w:rsidR="00BB228A" w:rsidRPr="00BB228A" w:rsidRDefault="00BB228A" w:rsidP="00BB228A">
            <w:pPr>
              <w:rPr>
                <w:ins w:id="2251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52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break</w:t>
              </w:r>
            </w:ins>
          </w:p>
          <w:p w14:paraId="52E47630" w14:textId="77777777" w:rsidR="00BB228A" w:rsidRPr="00BB228A" w:rsidRDefault="00BB228A" w:rsidP="00BB228A">
            <w:pPr>
              <w:rPr>
                <w:ins w:id="2253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2196F81D" w14:textId="77777777" w:rsidR="00BB228A" w:rsidRPr="00BB228A" w:rsidRDefault="00BB228A" w:rsidP="00BB228A">
            <w:pPr>
              <w:rPr>
                <w:ins w:id="2254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55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for row in range(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len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(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lstTable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)):  # Remove task</w:t>
              </w:r>
            </w:ins>
          </w:p>
          <w:p w14:paraId="37B940DC" w14:textId="77777777" w:rsidR="00BB228A" w:rsidRPr="00BB228A" w:rsidRDefault="00BB228A" w:rsidP="00BB228A">
            <w:pPr>
              <w:rPr>
                <w:ins w:id="2256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57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if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lstTable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[row]["Task"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].lower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() ==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r.lower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():</w:t>
              </w:r>
            </w:ins>
          </w:p>
          <w:p w14:paraId="58FA06F8" w14:textId="77777777" w:rsidR="00BB228A" w:rsidRPr="00BB228A" w:rsidRDefault="00BB228A" w:rsidP="00BB228A">
            <w:pPr>
              <w:rPr>
                <w:ins w:id="2258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59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del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lstTable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[row]</w:t>
              </w:r>
            </w:ins>
          </w:p>
          <w:p w14:paraId="0AEA4A23" w14:textId="77777777" w:rsidR="00BB228A" w:rsidRPr="00BB228A" w:rsidRDefault="00BB228A" w:rsidP="00BB228A">
            <w:pPr>
              <w:rPr>
                <w:ins w:id="2260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61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"\n\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tRemoved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task \'" + r + "\'.")</w:t>
              </w:r>
            </w:ins>
          </w:p>
          <w:p w14:paraId="592AE5B9" w14:textId="77777777" w:rsidR="00BB228A" w:rsidRPr="00BB228A" w:rsidRDefault="00BB228A" w:rsidP="00BB228A">
            <w:pPr>
              <w:rPr>
                <w:ins w:id="2262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63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break</w:t>
              </w:r>
            </w:ins>
          </w:p>
          <w:p w14:paraId="5DBBCF35" w14:textId="77777777" w:rsidR="00BB228A" w:rsidRPr="00BB228A" w:rsidRDefault="00BB228A" w:rsidP="00BB228A">
            <w:pPr>
              <w:rPr>
                <w:ins w:id="2264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09091EC4" w14:textId="77777777" w:rsidR="00BB228A" w:rsidRPr="00BB228A" w:rsidRDefault="00BB228A" w:rsidP="00BB228A">
            <w:pPr>
              <w:rPr>
                <w:ins w:id="2265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66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else:</w:t>
              </w:r>
            </w:ins>
          </w:p>
          <w:p w14:paraId="3DEDF801" w14:textId="77777777" w:rsidR="00BB228A" w:rsidRPr="00BB228A" w:rsidRDefault="00BB228A" w:rsidP="00BB228A">
            <w:pPr>
              <w:rPr>
                <w:ins w:id="2267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68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"\n\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tNo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data found.")</w:t>
              </w:r>
            </w:ins>
          </w:p>
          <w:p w14:paraId="6D501E0B" w14:textId="77777777" w:rsidR="00BB228A" w:rsidRPr="00BB228A" w:rsidRDefault="00BB228A" w:rsidP="00BB228A">
            <w:pPr>
              <w:rPr>
                <w:ins w:id="2269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70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break</w:t>
              </w:r>
            </w:ins>
          </w:p>
          <w:p w14:paraId="359D8A7A" w14:textId="77777777" w:rsidR="00BB228A" w:rsidRPr="00BB228A" w:rsidRDefault="00BB228A" w:rsidP="00BB228A">
            <w:pPr>
              <w:rPr>
                <w:ins w:id="2271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77D6352C" w14:textId="77777777" w:rsidR="00BB228A" w:rsidRPr="00BB228A" w:rsidRDefault="00BB228A" w:rsidP="00BB228A">
            <w:pPr>
              <w:rPr>
                <w:ins w:id="2272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73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continue</w:t>
              </w:r>
            </w:ins>
          </w:p>
          <w:p w14:paraId="6FC2C46E" w14:textId="77777777" w:rsidR="00BB228A" w:rsidRPr="00BB228A" w:rsidRDefault="00BB228A" w:rsidP="00BB228A">
            <w:pPr>
              <w:rPr>
                <w:ins w:id="2274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1DF69C16" w14:textId="77777777" w:rsidR="00BB228A" w:rsidRPr="00BB228A" w:rsidRDefault="00BB228A" w:rsidP="00BB228A">
            <w:pPr>
              <w:rPr>
                <w:ins w:id="2275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76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Step 6 - Save tasks to the ToDoToDoList.txt file</w:t>
              </w:r>
            </w:ins>
          </w:p>
          <w:p w14:paraId="18CEAFAB" w14:textId="77777777" w:rsidR="00BB228A" w:rsidRPr="00BB228A" w:rsidRDefault="00BB228A" w:rsidP="00BB228A">
            <w:pPr>
              <w:rPr>
                <w:ins w:id="2277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78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elif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strChoice.strip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() == '4':</w:t>
              </w:r>
            </w:ins>
          </w:p>
          <w:p w14:paraId="4C35E506" w14:textId="77777777" w:rsidR="00BB228A" w:rsidRPr="00BB228A" w:rsidRDefault="00BB228A" w:rsidP="00BB228A">
            <w:pPr>
              <w:rPr>
                <w:ins w:id="2279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4A9FEFF8" w14:textId="77777777" w:rsidR="00BB228A" w:rsidRPr="00BB228A" w:rsidRDefault="00BB228A" w:rsidP="00BB228A">
            <w:pPr>
              <w:rPr>
                <w:ins w:id="2280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81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if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len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(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lstTable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) &gt; 0:  # Condition: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lstTable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not empty</w:t>
              </w:r>
            </w:ins>
          </w:p>
          <w:p w14:paraId="74C5E04C" w14:textId="77777777" w:rsidR="00BB228A" w:rsidRPr="00BB228A" w:rsidRDefault="00BB228A" w:rsidP="00BB228A">
            <w:pPr>
              <w:rPr>
                <w:ins w:id="2282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663AB054" w14:textId="77777777" w:rsidR="00BB228A" w:rsidRPr="00BB228A" w:rsidRDefault="00BB228A" w:rsidP="00BB228A">
            <w:pPr>
              <w:rPr>
                <w:ins w:id="2283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84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"\n\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tDisplaying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current data.")</w:t>
              </w:r>
            </w:ins>
          </w:p>
          <w:p w14:paraId="748B75EE" w14:textId="77777777" w:rsidR="00BB228A" w:rsidRPr="00BB228A" w:rsidRDefault="00BB228A" w:rsidP="00BB228A">
            <w:pPr>
              <w:rPr>
                <w:ins w:id="2285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25382F7D" w14:textId="77777777" w:rsidR="00BB228A" w:rsidRPr="00BB228A" w:rsidRDefault="00BB228A" w:rsidP="00BB228A">
            <w:pPr>
              <w:rPr>
                <w:ins w:id="2286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87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"\n\t" + "-" * 40)</w:t>
              </w:r>
            </w:ins>
          </w:p>
          <w:p w14:paraId="778283FB" w14:textId="77777777" w:rsidR="00BB228A" w:rsidRPr="00BB228A" w:rsidRDefault="00BB228A" w:rsidP="00BB228A">
            <w:pPr>
              <w:rPr>
                <w:ins w:id="2288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89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tTask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| Priority")</w:t>
              </w:r>
            </w:ins>
          </w:p>
          <w:p w14:paraId="650E2F83" w14:textId="77777777" w:rsidR="00BB228A" w:rsidRPr="00BB228A" w:rsidRDefault="00BB228A" w:rsidP="00BB228A">
            <w:pPr>
              <w:rPr>
                <w:ins w:id="2290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91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"\t" + "-" * 40)</w:t>
              </w:r>
            </w:ins>
          </w:p>
          <w:p w14:paraId="6C41B431" w14:textId="77777777" w:rsidR="00BB228A" w:rsidRPr="00BB228A" w:rsidRDefault="00BB228A" w:rsidP="00BB228A">
            <w:pPr>
              <w:rPr>
                <w:ins w:id="2292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2FAAA274" w14:textId="77777777" w:rsidR="00BB228A" w:rsidRPr="00BB228A" w:rsidRDefault="00BB228A" w:rsidP="00BB228A">
            <w:pPr>
              <w:rPr>
                <w:ins w:id="2293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94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for row in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lstTable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:</w:t>
              </w:r>
            </w:ins>
          </w:p>
          <w:p w14:paraId="40271049" w14:textId="77777777" w:rsidR="00BB228A" w:rsidRPr="00BB228A" w:rsidRDefault="00BB228A" w:rsidP="00BB228A">
            <w:pPr>
              <w:rPr>
                <w:ins w:id="2295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96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"\t" + row["Task"], row["Priority"],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sep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=" | ")</w:t>
              </w:r>
            </w:ins>
          </w:p>
          <w:p w14:paraId="35A899AF" w14:textId="77777777" w:rsidR="00BB228A" w:rsidRPr="00BB228A" w:rsidRDefault="00BB228A" w:rsidP="00BB228A">
            <w:pPr>
              <w:rPr>
                <w:ins w:id="2297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201CAE43" w14:textId="77777777" w:rsidR="00BB228A" w:rsidRPr="00BB228A" w:rsidRDefault="00BB228A" w:rsidP="00BB228A">
            <w:pPr>
              <w:rPr>
                <w:ins w:id="2298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299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"\n\t/end of data")</w:t>
              </w:r>
            </w:ins>
          </w:p>
          <w:p w14:paraId="0755F219" w14:textId="77777777" w:rsidR="00BB228A" w:rsidRPr="00BB228A" w:rsidRDefault="00BB228A" w:rsidP="00BB228A">
            <w:pPr>
              <w:rPr>
                <w:ins w:id="2300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07354D93" w14:textId="77777777" w:rsidR="00BB228A" w:rsidRPr="00BB228A" w:rsidRDefault="00BB228A" w:rsidP="00BB228A">
            <w:pPr>
              <w:rPr>
                <w:ins w:id="2301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302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"\n\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tEnter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\"S\" to [S]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ave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</w:t>
              </w:r>
            </w:ins>
          </w:p>
          <w:p w14:paraId="22EDC57D" w14:textId="77777777" w:rsidR="00BB228A" w:rsidRPr="00BB228A" w:rsidRDefault="00BB228A" w:rsidP="00BB228A">
            <w:pPr>
              <w:rPr>
                <w:ins w:id="2303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304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"\n\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tPress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ENTER key to return to the Menu.")</w:t>
              </w:r>
            </w:ins>
          </w:p>
          <w:p w14:paraId="16BE1205" w14:textId="77777777" w:rsidR="00BB228A" w:rsidRPr="00BB228A" w:rsidRDefault="00BB228A" w:rsidP="00BB228A">
            <w:pPr>
              <w:rPr>
                <w:ins w:id="2305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306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s =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input(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nDo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you want to save data to file? ")</w:t>
              </w:r>
            </w:ins>
          </w:p>
          <w:p w14:paraId="14C619D8" w14:textId="77777777" w:rsidR="00BB228A" w:rsidRPr="00BB228A" w:rsidRDefault="00BB228A" w:rsidP="00BB228A">
            <w:pPr>
              <w:rPr>
                <w:ins w:id="2307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308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if </w:t>
              </w:r>
              <w:proofErr w:type="spellStart"/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s.lower</w:t>
              </w:r>
              <w:proofErr w:type="spellEnd"/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() == "s":</w:t>
              </w:r>
            </w:ins>
          </w:p>
          <w:p w14:paraId="0EDA26A6" w14:textId="77777777" w:rsidR="00BB228A" w:rsidRPr="00BB228A" w:rsidRDefault="00BB228A" w:rsidP="00BB228A">
            <w:pPr>
              <w:rPr>
                <w:ins w:id="2309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6209641A" w14:textId="77777777" w:rsidR="00BB228A" w:rsidRPr="00BB228A" w:rsidRDefault="00BB228A" w:rsidP="00BB228A">
            <w:pPr>
              <w:rPr>
                <w:ins w:id="2310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311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f =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open(</w:t>
              </w:r>
              <w:proofErr w:type="spellStart"/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objFile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, "w")</w:t>
              </w:r>
            </w:ins>
          </w:p>
          <w:p w14:paraId="1D522352" w14:textId="77777777" w:rsidR="00BB228A" w:rsidRPr="00BB228A" w:rsidRDefault="00BB228A" w:rsidP="00BB228A">
            <w:pPr>
              <w:rPr>
                <w:ins w:id="2312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313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for row in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lstTable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:</w:t>
              </w:r>
            </w:ins>
          </w:p>
          <w:p w14:paraId="7321CD83" w14:textId="77777777" w:rsidR="00BB228A" w:rsidRPr="00BB228A" w:rsidRDefault="00BB228A" w:rsidP="00BB228A">
            <w:pPr>
              <w:rPr>
                <w:ins w:id="2314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315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lastRenderedPageBreak/>
                <w:t xml:space="preserve">                    </w:t>
              </w:r>
              <w:proofErr w:type="spellStart"/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f.writelines</w:t>
              </w:r>
              <w:proofErr w:type="spellEnd"/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(str(row["Task"]) + "," +</w:t>
              </w:r>
            </w:ins>
          </w:p>
          <w:p w14:paraId="72D61ACA" w14:textId="77777777" w:rsidR="00BB228A" w:rsidRPr="00BB228A" w:rsidRDefault="00BB228A" w:rsidP="00BB228A">
            <w:pPr>
              <w:rPr>
                <w:ins w:id="2316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317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                 str(row["Priority"]) + "\n")</w:t>
              </w:r>
            </w:ins>
          </w:p>
          <w:p w14:paraId="1ACEAF7F" w14:textId="77777777" w:rsidR="00BB228A" w:rsidRPr="00BB228A" w:rsidRDefault="00BB228A" w:rsidP="00BB228A">
            <w:pPr>
              <w:rPr>
                <w:ins w:id="2318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319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</w:t>
              </w:r>
              <w:proofErr w:type="spellStart"/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f.close</w:t>
              </w:r>
              <w:proofErr w:type="spellEnd"/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()</w:t>
              </w:r>
            </w:ins>
          </w:p>
          <w:p w14:paraId="062F5536" w14:textId="77777777" w:rsidR="00BB228A" w:rsidRPr="00BB228A" w:rsidRDefault="00BB228A" w:rsidP="00BB228A">
            <w:pPr>
              <w:rPr>
                <w:ins w:id="2320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321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"\n\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tData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saved to: " +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objFile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)</w:t>
              </w:r>
            </w:ins>
          </w:p>
          <w:p w14:paraId="60E4A353" w14:textId="77777777" w:rsidR="00BB228A" w:rsidRPr="00BB228A" w:rsidRDefault="00BB228A" w:rsidP="00BB228A">
            <w:pPr>
              <w:rPr>
                <w:ins w:id="2322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3E5A9586" w14:textId="77777777" w:rsidR="00BB228A" w:rsidRPr="00BB228A" w:rsidRDefault="00BB228A" w:rsidP="00BB228A">
            <w:pPr>
              <w:rPr>
                <w:ins w:id="2323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324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else:</w:t>
              </w:r>
            </w:ins>
          </w:p>
          <w:p w14:paraId="3426FE83" w14:textId="77777777" w:rsidR="00BB228A" w:rsidRPr="00BB228A" w:rsidRDefault="00BB228A" w:rsidP="00BB228A">
            <w:pPr>
              <w:rPr>
                <w:ins w:id="2325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326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"\n\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tNo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data found.")</w:t>
              </w:r>
            </w:ins>
          </w:p>
          <w:p w14:paraId="56FEB058" w14:textId="77777777" w:rsidR="00BB228A" w:rsidRPr="00BB228A" w:rsidRDefault="00BB228A" w:rsidP="00BB228A">
            <w:pPr>
              <w:rPr>
                <w:ins w:id="2327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03C00820" w14:textId="77777777" w:rsidR="00BB228A" w:rsidRPr="00BB228A" w:rsidRDefault="00BB228A" w:rsidP="00BB228A">
            <w:pPr>
              <w:rPr>
                <w:ins w:id="2328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329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continue</w:t>
              </w:r>
            </w:ins>
          </w:p>
          <w:p w14:paraId="7904532B" w14:textId="77777777" w:rsidR="00BB228A" w:rsidRPr="00BB228A" w:rsidRDefault="00BB228A" w:rsidP="00BB228A">
            <w:pPr>
              <w:rPr>
                <w:ins w:id="2330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</w:p>
          <w:p w14:paraId="35F78485" w14:textId="77777777" w:rsidR="00BB228A" w:rsidRPr="00BB228A" w:rsidRDefault="00BB228A" w:rsidP="00BB228A">
            <w:pPr>
              <w:rPr>
                <w:ins w:id="2331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332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# Step 7 - Exit program</w:t>
              </w:r>
            </w:ins>
          </w:p>
          <w:p w14:paraId="73A3AB5E" w14:textId="77777777" w:rsidR="00BB228A" w:rsidRPr="00BB228A" w:rsidRDefault="00BB228A" w:rsidP="00BB228A">
            <w:pPr>
              <w:rPr>
                <w:ins w:id="2333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334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elif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strChoice.strip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() == '5':</w:t>
              </w:r>
            </w:ins>
          </w:p>
          <w:p w14:paraId="68F2392C" w14:textId="77777777" w:rsidR="00BB228A" w:rsidRPr="00BB228A" w:rsidRDefault="00BB228A" w:rsidP="00BB228A">
            <w:pPr>
              <w:rPr>
                <w:ins w:id="2335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336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print(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"\n\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tEnter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\"Q\" to [Q]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uit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</w:t>
              </w:r>
            </w:ins>
          </w:p>
          <w:p w14:paraId="2F8828EC" w14:textId="77777777" w:rsidR="00BB228A" w:rsidRPr="00BB228A" w:rsidRDefault="00BB228A" w:rsidP="00BB228A">
            <w:pPr>
              <w:rPr>
                <w:ins w:id="2337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338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  "\n\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tPress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ENTER key to return to the Menu.")</w:t>
              </w:r>
            </w:ins>
          </w:p>
          <w:p w14:paraId="1596BAB5" w14:textId="77777777" w:rsidR="00BB228A" w:rsidRPr="00BB228A" w:rsidRDefault="00BB228A" w:rsidP="00BB228A">
            <w:pPr>
              <w:rPr>
                <w:ins w:id="2339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340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c =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input(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nAre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you sure you want to quit? ")</w:t>
              </w:r>
            </w:ins>
          </w:p>
          <w:p w14:paraId="5285647B" w14:textId="77777777" w:rsidR="00BB228A" w:rsidRPr="00BB228A" w:rsidRDefault="00BB228A" w:rsidP="00BB228A">
            <w:pPr>
              <w:rPr>
                <w:ins w:id="2341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342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if </w:t>
              </w:r>
              <w:proofErr w:type="spellStart"/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c.lower</w:t>
              </w:r>
              <w:proofErr w:type="spellEnd"/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() == "q":</w:t>
              </w:r>
            </w:ins>
          </w:p>
          <w:p w14:paraId="626C9B66" w14:textId="77777777" w:rsidR="00BB228A" w:rsidRPr="00BB228A" w:rsidRDefault="00BB228A" w:rsidP="00BB228A">
            <w:pPr>
              <w:rPr>
                <w:ins w:id="2343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344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print("\n\</w:t>
              </w:r>
              <w:proofErr w:type="spell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tGoodbye</w:t>
              </w:r>
              <w:proofErr w:type="spell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!")</w:t>
              </w:r>
            </w:ins>
          </w:p>
          <w:p w14:paraId="7B92744A" w14:textId="77777777" w:rsidR="00BB228A" w:rsidRPr="00BB228A" w:rsidRDefault="00BB228A" w:rsidP="00BB228A">
            <w:pPr>
              <w:rPr>
                <w:ins w:id="2345" w:author="Bambi C" w:date="2022-08-09T16:07:00Z"/>
                <w:rFonts w:ascii="Consolas" w:hAnsi="Consolas" w:cs="Consolas"/>
                <w:iCs w:val="0"/>
                <w:color w:val="000000" w:themeColor="text1"/>
              </w:rPr>
            </w:pPr>
            <w:ins w:id="2346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input(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"\n[Press the ENTER key to quit.]")</w:t>
              </w:r>
            </w:ins>
          </w:p>
          <w:p w14:paraId="15526648" w14:textId="3C842BBA" w:rsidR="007D6DD5" w:rsidRPr="009E33F3" w:rsidRDefault="00BB228A" w:rsidP="00BB228A">
            <w:pPr>
              <w:rPr>
                <w:rFonts w:ascii="Consolas" w:hAnsi="Consolas" w:cs="Consolas"/>
                <w:iCs w:val="0"/>
                <w:color w:val="000000" w:themeColor="text1"/>
              </w:rPr>
            </w:pPr>
            <w:ins w:id="2347" w:author="Bambi C" w:date="2022-08-09T16:07:00Z"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           </w:t>
              </w:r>
              <w:proofErr w:type="gramStart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>break  #</w:t>
              </w:r>
              <w:proofErr w:type="gramEnd"/>
              <w:r w:rsidRPr="00BB228A">
                <w:rPr>
                  <w:rFonts w:ascii="Consolas" w:hAnsi="Consolas" w:cs="Consolas"/>
                  <w:iCs w:val="0"/>
                  <w:color w:val="000000" w:themeColor="text1"/>
                </w:rPr>
                <w:t xml:space="preserve"> and Exit the program</w:t>
              </w:r>
            </w:ins>
          </w:p>
        </w:tc>
      </w:tr>
    </w:tbl>
    <w:p w14:paraId="0B215C3D" w14:textId="570484A0" w:rsidR="004969B2" w:rsidRPr="000527C0" w:rsidRDefault="00F576DD" w:rsidP="00F576DD">
      <w:pPr>
        <w:pStyle w:val="Caption"/>
      </w:pPr>
      <w:bookmarkStart w:id="2348" w:name="_Ref109757491"/>
      <w:r w:rsidRPr="000527C0">
        <w:lastRenderedPageBreak/>
        <w:t xml:space="preserve">Figure </w:t>
      </w:r>
      <w:fldSimple w:instr=" SEQ Figure \* ARABIC ">
        <w:ins w:id="2349" w:author="Bambi C" w:date="2022-08-09T16:06:00Z">
          <w:r w:rsidR="00BA6EAA">
            <w:rPr>
              <w:noProof/>
            </w:rPr>
            <w:t>27</w:t>
          </w:r>
        </w:ins>
        <w:del w:id="2350" w:author="Bambi C" w:date="2022-08-09T16:06:00Z">
          <w:r w:rsidR="00074903" w:rsidDel="00BA6EAA">
            <w:rPr>
              <w:noProof/>
            </w:rPr>
            <w:delText>22</w:delText>
          </w:r>
        </w:del>
      </w:fldSimple>
      <w:bookmarkEnd w:id="2348"/>
      <w:r w:rsidRPr="000527C0">
        <w:t>. Source code for my proposed solution to Assignment</w:t>
      </w:r>
      <w:del w:id="2351" w:author="Bambi C" w:date="2022-08-09T16:06:00Z">
        <w:r w:rsidR="000174BD" w:rsidRPr="000527C0" w:rsidDel="00BA6EAA">
          <w:delText xml:space="preserve"> </w:delText>
        </w:r>
      </w:del>
      <w:r w:rsidRPr="000527C0">
        <w:t>0</w:t>
      </w:r>
      <w:r w:rsidR="00C86D75">
        <w:t>5</w:t>
      </w:r>
    </w:p>
    <w:p w14:paraId="47D8C9BE" w14:textId="7B9DD2FE" w:rsidR="00A20C87" w:rsidRPr="000527C0" w:rsidRDefault="009106FA" w:rsidP="000174BD">
      <w:pPr>
        <w:jc w:val="right"/>
      </w:pPr>
      <w:r w:rsidRPr="000527C0">
        <w:t>[</w:t>
      </w:r>
      <w:r w:rsidRPr="000527C0">
        <w:fldChar w:fldCharType="begin"/>
      </w:r>
      <w:r w:rsidRPr="000527C0">
        <w:instrText xml:space="preserve"> REF _Ref108280728 \h  \* MERGEFORMAT </w:instrText>
      </w:r>
      <w:r w:rsidRPr="000527C0">
        <w:fldChar w:fldCharType="separate"/>
      </w:r>
      <w:r w:rsidR="00941E87" w:rsidRPr="000527C0">
        <w:t>Table of Contents</w:t>
      </w:r>
      <w:r w:rsidRPr="000527C0">
        <w:fldChar w:fldCharType="end"/>
      </w:r>
      <w:r w:rsidRPr="000527C0">
        <w:t>]</w:t>
      </w:r>
      <w:bookmarkStart w:id="2352" w:name="_Toc110337669"/>
      <w:bookmarkStart w:id="2353" w:name="_Toc109061019"/>
      <w:bookmarkStart w:id="2354" w:name="_Toc109061057"/>
      <w:bookmarkStart w:id="2355" w:name="_Toc109061482"/>
      <w:bookmarkStart w:id="2356" w:name="_Toc109745667"/>
      <w:bookmarkStart w:id="2357" w:name="_Toc109745756"/>
      <w:bookmarkStart w:id="2358" w:name="_Toc109745797"/>
      <w:bookmarkStart w:id="2359" w:name="_Toc109745837"/>
      <w:bookmarkStart w:id="2360" w:name="_Toc109745879"/>
      <w:bookmarkStart w:id="2361" w:name="_Toc109745918"/>
      <w:bookmarkStart w:id="2362" w:name="_Toc109745959"/>
      <w:bookmarkStart w:id="2363" w:name="_Toc109746001"/>
      <w:bookmarkStart w:id="2364" w:name="_Toc109746042"/>
      <w:bookmarkStart w:id="2365" w:name="_Toc109749908"/>
      <w:bookmarkStart w:id="2366" w:name="_Toc109750019"/>
      <w:bookmarkStart w:id="2367" w:name="_Toc109750071"/>
      <w:bookmarkStart w:id="2368" w:name="_Toc109750122"/>
      <w:bookmarkStart w:id="2369" w:name="_Toc109750172"/>
      <w:bookmarkStart w:id="2370" w:name="_Toc109750214"/>
      <w:bookmarkStart w:id="2371" w:name="_Toc109750263"/>
      <w:bookmarkStart w:id="2372" w:name="_Toc109750313"/>
      <w:bookmarkStart w:id="2373" w:name="_Toc109750363"/>
      <w:bookmarkStart w:id="2374" w:name="_Toc109750405"/>
      <w:bookmarkStart w:id="2375" w:name="_Toc109750455"/>
      <w:bookmarkStart w:id="2376" w:name="_Toc109750504"/>
      <w:bookmarkStart w:id="2377" w:name="_Toc109750547"/>
      <w:bookmarkStart w:id="2378" w:name="_Toc109750590"/>
      <w:bookmarkStart w:id="2379" w:name="_Toc109750632"/>
      <w:bookmarkStart w:id="2380" w:name="_Toc109751951"/>
      <w:bookmarkStart w:id="2381" w:name="_Toc109758182"/>
      <w:bookmarkStart w:id="2382" w:name="_Toc110337670"/>
      <w:bookmarkStart w:id="2383" w:name="_Toc109061020"/>
      <w:bookmarkStart w:id="2384" w:name="_Toc109061058"/>
      <w:bookmarkStart w:id="2385" w:name="_Toc109061483"/>
      <w:bookmarkStart w:id="2386" w:name="_Toc109745668"/>
      <w:bookmarkStart w:id="2387" w:name="_Toc109745757"/>
      <w:bookmarkStart w:id="2388" w:name="_Toc109745798"/>
      <w:bookmarkStart w:id="2389" w:name="_Toc109745838"/>
      <w:bookmarkStart w:id="2390" w:name="_Toc109745880"/>
      <w:bookmarkStart w:id="2391" w:name="_Toc109745919"/>
      <w:bookmarkStart w:id="2392" w:name="_Toc109745960"/>
      <w:bookmarkStart w:id="2393" w:name="_Toc109746002"/>
      <w:bookmarkStart w:id="2394" w:name="_Toc109746043"/>
      <w:bookmarkStart w:id="2395" w:name="_Toc109749909"/>
      <w:bookmarkStart w:id="2396" w:name="_Toc109750020"/>
      <w:bookmarkStart w:id="2397" w:name="_Toc109750072"/>
      <w:bookmarkStart w:id="2398" w:name="_Toc109750123"/>
      <w:bookmarkStart w:id="2399" w:name="_Toc109750173"/>
      <w:bookmarkStart w:id="2400" w:name="_Toc109750215"/>
      <w:bookmarkStart w:id="2401" w:name="_Toc109750264"/>
      <w:bookmarkStart w:id="2402" w:name="_Toc109750314"/>
      <w:bookmarkStart w:id="2403" w:name="_Toc109750364"/>
      <w:bookmarkStart w:id="2404" w:name="_Toc109750406"/>
      <w:bookmarkStart w:id="2405" w:name="_Toc109750456"/>
      <w:bookmarkStart w:id="2406" w:name="_Toc109750505"/>
      <w:bookmarkStart w:id="2407" w:name="_Toc109750548"/>
      <w:bookmarkStart w:id="2408" w:name="_Toc109750591"/>
      <w:bookmarkStart w:id="2409" w:name="_Toc109750633"/>
      <w:bookmarkStart w:id="2410" w:name="_Toc109751952"/>
      <w:bookmarkStart w:id="2411" w:name="_Toc109758183"/>
      <w:bookmarkStart w:id="2412" w:name="_Toc110337671"/>
      <w:bookmarkStart w:id="2413" w:name="_Toc109061021"/>
      <w:bookmarkStart w:id="2414" w:name="_Toc109061059"/>
      <w:bookmarkStart w:id="2415" w:name="_Toc109061484"/>
      <w:bookmarkStart w:id="2416" w:name="_Toc109745669"/>
      <w:bookmarkStart w:id="2417" w:name="_Toc109745758"/>
      <w:bookmarkStart w:id="2418" w:name="_Toc109745799"/>
      <w:bookmarkStart w:id="2419" w:name="_Toc109745839"/>
      <w:bookmarkStart w:id="2420" w:name="_Toc109745881"/>
      <w:bookmarkStart w:id="2421" w:name="_Toc109745920"/>
      <w:bookmarkStart w:id="2422" w:name="_Toc109745961"/>
      <w:bookmarkStart w:id="2423" w:name="_Toc109746003"/>
      <w:bookmarkStart w:id="2424" w:name="_Toc109746044"/>
      <w:bookmarkStart w:id="2425" w:name="_Toc109749910"/>
      <w:bookmarkStart w:id="2426" w:name="_Toc109750021"/>
      <w:bookmarkStart w:id="2427" w:name="_Toc109750073"/>
      <w:bookmarkStart w:id="2428" w:name="_Toc109750124"/>
      <w:bookmarkStart w:id="2429" w:name="_Toc109750174"/>
      <w:bookmarkStart w:id="2430" w:name="_Toc109750216"/>
      <w:bookmarkStart w:id="2431" w:name="_Toc109750265"/>
      <w:bookmarkStart w:id="2432" w:name="_Toc109750315"/>
      <w:bookmarkStart w:id="2433" w:name="_Toc109750365"/>
      <w:bookmarkStart w:id="2434" w:name="_Toc109750407"/>
      <w:bookmarkStart w:id="2435" w:name="_Toc109750457"/>
      <w:bookmarkStart w:id="2436" w:name="_Toc109750506"/>
      <w:bookmarkStart w:id="2437" w:name="_Toc109750549"/>
      <w:bookmarkStart w:id="2438" w:name="_Toc109750592"/>
      <w:bookmarkStart w:id="2439" w:name="_Toc109750634"/>
      <w:bookmarkStart w:id="2440" w:name="_Toc109751953"/>
      <w:bookmarkStart w:id="2441" w:name="_Toc109758184"/>
      <w:bookmarkStart w:id="2442" w:name="_Toc110337672"/>
      <w:bookmarkEnd w:id="2352"/>
      <w:bookmarkEnd w:id="2353"/>
      <w:bookmarkEnd w:id="2354"/>
      <w:bookmarkEnd w:id="2355"/>
      <w:bookmarkEnd w:id="2356"/>
      <w:bookmarkEnd w:id="2357"/>
      <w:bookmarkEnd w:id="2358"/>
      <w:bookmarkEnd w:id="2359"/>
      <w:bookmarkEnd w:id="2360"/>
      <w:bookmarkEnd w:id="2361"/>
      <w:bookmarkEnd w:id="2362"/>
      <w:bookmarkEnd w:id="2363"/>
      <w:bookmarkEnd w:id="2364"/>
      <w:bookmarkEnd w:id="2365"/>
      <w:bookmarkEnd w:id="2366"/>
      <w:bookmarkEnd w:id="2367"/>
      <w:bookmarkEnd w:id="2368"/>
      <w:bookmarkEnd w:id="2369"/>
      <w:bookmarkEnd w:id="2370"/>
      <w:bookmarkEnd w:id="2371"/>
      <w:bookmarkEnd w:id="2372"/>
      <w:bookmarkEnd w:id="2373"/>
      <w:bookmarkEnd w:id="2374"/>
      <w:bookmarkEnd w:id="2375"/>
      <w:bookmarkEnd w:id="2376"/>
      <w:bookmarkEnd w:id="2377"/>
      <w:bookmarkEnd w:id="2378"/>
      <w:bookmarkEnd w:id="2379"/>
      <w:bookmarkEnd w:id="2380"/>
      <w:bookmarkEnd w:id="2381"/>
      <w:bookmarkEnd w:id="2382"/>
      <w:bookmarkEnd w:id="2383"/>
      <w:bookmarkEnd w:id="2384"/>
      <w:bookmarkEnd w:id="2385"/>
      <w:bookmarkEnd w:id="2386"/>
      <w:bookmarkEnd w:id="2387"/>
      <w:bookmarkEnd w:id="2388"/>
      <w:bookmarkEnd w:id="2389"/>
      <w:bookmarkEnd w:id="2390"/>
      <w:bookmarkEnd w:id="2391"/>
      <w:bookmarkEnd w:id="2392"/>
      <w:bookmarkEnd w:id="2393"/>
      <w:bookmarkEnd w:id="2394"/>
      <w:bookmarkEnd w:id="2395"/>
      <w:bookmarkEnd w:id="2396"/>
      <w:bookmarkEnd w:id="2397"/>
      <w:bookmarkEnd w:id="2398"/>
      <w:bookmarkEnd w:id="2399"/>
      <w:bookmarkEnd w:id="2400"/>
      <w:bookmarkEnd w:id="2401"/>
      <w:bookmarkEnd w:id="2402"/>
      <w:bookmarkEnd w:id="2403"/>
      <w:bookmarkEnd w:id="2404"/>
      <w:bookmarkEnd w:id="2405"/>
      <w:bookmarkEnd w:id="2406"/>
      <w:bookmarkEnd w:id="2407"/>
      <w:bookmarkEnd w:id="2408"/>
      <w:bookmarkEnd w:id="2409"/>
      <w:bookmarkEnd w:id="2410"/>
      <w:bookmarkEnd w:id="2411"/>
      <w:bookmarkEnd w:id="2412"/>
      <w:bookmarkEnd w:id="2413"/>
      <w:bookmarkEnd w:id="2414"/>
      <w:bookmarkEnd w:id="2415"/>
      <w:bookmarkEnd w:id="2416"/>
      <w:bookmarkEnd w:id="2417"/>
      <w:bookmarkEnd w:id="2418"/>
      <w:bookmarkEnd w:id="2419"/>
      <w:bookmarkEnd w:id="2420"/>
      <w:bookmarkEnd w:id="2421"/>
      <w:bookmarkEnd w:id="2422"/>
      <w:bookmarkEnd w:id="2423"/>
      <w:bookmarkEnd w:id="2424"/>
      <w:bookmarkEnd w:id="2425"/>
      <w:bookmarkEnd w:id="2426"/>
      <w:bookmarkEnd w:id="2427"/>
      <w:bookmarkEnd w:id="2428"/>
      <w:bookmarkEnd w:id="2429"/>
      <w:bookmarkEnd w:id="2430"/>
      <w:bookmarkEnd w:id="2431"/>
      <w:bookmarkEnd w:id="2432"/>
      <w:bookmarkEnd w:id="2433"/>
      <w:bookmarkEnd w:id="2434"/>
      <w:bookmarkEnd w:id="2435"/>
      <w:bookmarkEnd w:id="2436"/>
      <w:bookmarkEnd w:id="2437"/>
      <w:bookmarkEnd w:id="2438"/>
      <w:bookmarkEnd w:id="2439"/>
      <w:bookmarkEnd w:id="2440"/>
      <w:bookmarkEnd w:id="2441"/>
      <w:bookmarkEnd w:id="2442"/>
    </w:p>
    <w:p w14:paraId="10DC3F51" w14:textId="24EB9FA2" w:rsidR="0041059E" w:rsidRPr="000527C0" w:rsidRDefault="0041059E" w:rsidP="0041059E">
      <w:pPr>
        <w:pStyle w:val="Heading2"/>
      </w:pPr>
      <w:bookmarkStart w:id="2443" w:name="_Toc110958792"/>
      <w:r w:rsidRPr="000527C0">
        <w:t>Test</w:t>
      </w:r>
      <w:bookmarkEnd w:id="2443"/>
    </w:p>
    <w:p w14:paraId="32CBA1F9" w14:textId="07A0DAEE" w:rsidR="00FE0A57" w:rsidRPr="000527C0" w:rsidRDefault="00B73B90" w:rsidP="000663EC">
      <w:pPr>
        <w:pStyle w:val="Heading3"/>
      </w:pPr>
      <w:bookmarkStart w:id="2444" w:name="_Ref108285355"/>
      <w:bookmarkStart w:id="2445" w:name="_Ref108285553"/>
      <w:bookmarkStart w:id="2446" w:name="_Toc110958793"/>
      <w:r w:rsidRPr="000527C0">
        <w:t>Procedure</w:t>
      </w:r>
      <w:bookmarkEnd w:id="2444"/>
      <w:bookmarkEnd w:id="2445"/>
      <w:bookmarkEnd w:id="2446"/>
      <w:r w:rsidRPr="000527C0">
        <w:tab/>
      </w:r>
    </w:p>
    <w:p w14:paraId="162EA45F" w14:textId="70B44891" w:rsidR="00CF17D1" w:rsidRPr="009E33F3" w:rsidRDefault="00AC4CB4" w:rsidP="00B73B90">
      <w:pPr>
        <w:tabs>
          <w:tab w:val="left" w:pos="1258"/>
        </w:tabs>
      </w:pPr>
      <w:r w:rsidRPr="009E33F3">
        <w:t xml:space="preserve">For the purpose of this assignment, testing is performed in </w:t>
      </w:r>
      <w:r w:rsidR="00F0497B" w:rsidRPr="009E33F3">
        <w:t>PyCharm IDE</w:t>
      </w:r>
      <w:r w:rsidRPr="009E33F3">
        <w:t>.</w:t>
      </w:r>
    </w:p>
    <w:p w14:paraId="7AE1AC07" w14:textId="4F50CAE7" w:rsidR="000B2317" w:rsidRPr="009E33F3" w:rsidRDefault="000B2317" w:rsidP="00B73B90">
      <w:pPr>
        <w:tabs>
          <w:tab w:val="left" w:pos="1258"/>
        </w:tabs>
      </w:pPr>
      <w:r w:rsidRPr="009E33F3">
        <w:t xml:space="preserve">Open </w:t>
      </w:r>
      <w:r w:rsidR="00F0497B" w:rsidRPr="009E33F3">
        <w:t>PyCharm</w:t>
      </w:r>
    </w:p>
    <w:p w14:paraId="13D02641" w14:textId="330BEA2A" w:rsidR="000B2317" w:rsidRPr="00BF189C" w:rsidRDefault="00542B6B" w:rsidP="00B73B90">
      <w:pPr>
        <w:tabs>
          <w:tab w:val="left" w:pos="1258"/>
        </w:tabs>
      </w:pPr>
      <w:r w:rsidRPr="00BF189C">
        <w:t xml:space="preserve">PyCharm </w:t>
      </w:r>
      <w:r w:rsidR="00422B5C" w:rsidRPr="00BF189C">
        <w:t xml:space="preserve">&gt; </w:t>
      </w:r>
      <w:r w:rsidR="005F71BE" w:rsidRPr="00BF189C">
        <w:t xml:space="preserve">File &gt; </w:t>
      </w:r>
      <w:r w:rsidR="000B2317" w:rsidRPr="00BF189C">
        <w:t xml:space="preserve">Open </w:t>
      </w:r>
      <w:r w:rsidR="005F71BE" w:rsidRPr="00BF189C">
        <w:t xml:space="preserve">&gt; </w:t>
      </w:r>
      <w:r w:rsidR="00493233" w:rsidRPr="00575EE2">
        <w:t>directory path (</w:t>
      </w:r>
      <w:del w:id="2447" w:author="Bambi C" w:date="2022-08-09T17:03:00Z">
        <w:r w:rsidR="00493233" w:rsidRPr="00575EE2" w:rsidDel="00D22E76">
          <w:delText>see</w:delText>
        </w:r>
        <w:r w:rsidR="00D23E37" w:rsidDel="00D22E76">
          <w:delText xml:space="preserve"> </w:delText>
        </w:r>
      </w:del>
      <w:r w:rsidR="00D23E37">
        <w:t>Section</w:t>
      </w:r>
      <w:r w:rsidR="00F77297">
        <w:t xml:space="preserve"> </w:t>
      </w:r>
      <w:r w:rsidR="00D23E37">
        <w:rPr>
          <w:highlight w:val="yellow"/>
        </w:rPr>
        <w:fldChar w:fldCharType="begin"/>
      </w:r>
      <w:r w:rsidR="00D23E37">
        <w:instrText xml:space="preserve"> REF _Ref108280691 \r \h </w:instrText>
      </w:r>
      <w:r w:rsidR="00D23E37">
        <w:rPr>
          <w:highlight w:val="yellow"/>
        </w:rPr>
      </w:r>
      <w:r w:rsidR="00D23E37">
        <w:rPr>
          <w:highlight w:val="yellow"/>
        </w:rPr>
        <w:fldChar w:fldCharType="separate"/>
      </w:r>
      <w:r w:rsidR="00D23E37">
        <w:t>3.6</w:t>
      </w:r>
      <w:r w:rsidR="00D23E37">
        <w:rPr>
          <w:highlight w:val="yellow"/>
        </w:rPr>
        <w:fldChar w:fldCharType="end"/>
      </w:r>
      <w:r w:rsidR="00493233" w:rsidRPr="00575EE2">
        <w:t>)</w:t>
      </w:r>
      <w:r w:rsidR="00A80851" w:rsidRPr="00575EE2">
        <w:t xml:space="preserve"> &gt; </w:t>
      </w:r>
      <w:ins w:id="2448" w:author="Bambi C" w:date="2022-08-09T16:08:00Z">
        <w:r w:rsidR="006A11F9">
          <w:t>A05</w:t>
        </w:r>
        <w:r w:rsidR="000A7C65">
          <w:t>-</w:t>
        </w:r>
        <w:r w:rsidR="006A11F9">
          <w:t>RSar</w:t>
        </w:r>
      </w:ins>
      <w:del w:id="2449" w:author="Bambi C" w:date="2022-08-09T16:08:00Z">
        <w:r w:rsidR="00575EE2" w:rsidRPr="00BF189C" w:rsidDel="006A11F9">
          <w:delText>HomeInventory</w:delText>
        </w:r>
      </w:del>
      <w:r w:rsidR="00A80851" w:rsidRPr="00575EE2">
        <w:t>.py</w:t>
      </w:r>
    </w:p>
    <w:p w14:paraId="722873A5" w14:textId="1A41C74F" w:rsidR="000E1822" w:rsidRPr="009E33F3" w:rsidRDefault="00542B6B" w:rsidP="00B73B90">
      <w:pPr>
        <w:tabs>
          <w:tab w:val="left" w:pos="1258"/>
        </w:tabs>
        <w:rPr>
          <w:highlight w:val="yellow"/>
          <w:u w:val="single"/>
        </w:rPr>
      </w:pPr>
      <w:r w:rsidRPr="009E33F3">
        <w:t xml:space="preserve">PyCharm </w:t>
      </w:r>
      <w:r w:rsidR="00CF17D1" w:rsidRPr="009E33F3">
        <w:t xml:space="preserve">&gt; </w:t>
      </w:r>
      <w:r w:rsidR="00737F04" w:rsidRPr="009E33F3">
        <w:t xml:space="preserve">Run </w:t>
      </w:r>
      <w:r w:rsidRPr="009E33F3">
        <w:t xml:space="preserve">&gt; </w:t>
      </w:r>
      <w:r w:rsidR="00575EE2">
        <w:t>“</w:t>
      </w:r>
      <w:ins w:id="2450" w:author="Bambi C" w:date="2022-08-09T16:08:00Z">
        <w:r w:rsidR="000A7C65">
          <w:t>A05-RSar</w:t>
        </w:r>
      </w:ins>
      <w:del w:id="2451" w:author="Bambi C" w:date="2022-08-09T16:08:00Z">
        <w:r w:rsidR="00575EE2" w:rsidRPr="009E33F3" w:rsidDel="000A7C65">
          <w:delText>HomeInventory</w:delText>
        </w:r>
      </w:del>
      <w:r w:rsidR="00354198">
        <w:t>”</w:t>
      </w:r>
    </w:p>
    <w:p w14:paraId="4C105E92" w14:textId="7D19CF3A" w:rsidR="00B95B38" w:rsidRDefault="00575EE2">
      <w:pPr>
        <w:tabs>
          <w:tab w:val="left" w:pos="1258"/>
        </w:tabs>
      </w:pPr>
      <w:r w:rsidRPr="00C46270">
        <w:rPr>
          <w:rPrChange w:id="2452" w:author="Bambi C" w:date="2022-08-09T16:10:00Z">
            <w:rPr>
              <w:highlight w:val="yellow"/>
            </w:rPr>
          </w:rPrChange>
        </w:rPr>
        <w:t>For</w:t>
      </w:r>
      <w:r w:rsidR="006B56E8" w:rsidRPr="00C46270">
        <w:rPr>
          <w:rPrChange w:id="2453" w:author="Bambi C" w:date="2022-08-09T16:10:00Z">
            <w:rPr>
              <w:highlight w:val="yellow"/>
            </w:rPr>
          </w:rPrChange>
        </w:rPr>
        <w:t xml:space="preserve"> this assignment and </w:t>
      </w:r>
      <w:r w:rsidR="005853FD" w:rsidRPr="00C46270">
        <w:rPr>
          <w:rPrChange w:id="2454" w:author="Bambi C" w:date="2022-08-09T16:10:00Z">
            <w:rPr>
              <w:highlight w:val="yellow"/>
            </w:rPr>
          </w:rPrChange>
        </w:rPr>
        <w:t>based on the</w:t>
      </w:r>
      <w:r w:rsidR="006B56E8" w:rsidRPr="00C46270">
        <w:rPr>
          <w:rPrChange w:id="2455" w:author="Bambi C" w:date="2022-08-09T16:10:00Z">
            <w:rPr>
              <w:highlight w:val="yellow"/>
            </w:rPr>
          </w:rPrChange>
        </w:rPr>
        <w:t xml:space="preserve"> limitations placed on the inputs of the user,</w:t>
      </w:r>
      <w:r w:rsidR="008D4050" w:rsidRPr="00C46270">
        <w:rPr>
          <w:rPrChange w:id="2456" w:author="Bambi C" w:date="2022-08-09T16:10:00Z">
            <w:rPr>
              <w:highlight w:val="yellow"/>
            </w:rPr>
          </w:rPrChange>
        </w:rPr>
        <w:t xml:space="preserve"> </w:t>
      </w:r>
      <w:r w:rsidRPr="00C46270">
        <w:rPr>
          <w:rPrChange w:id="2457" w:author="Bambi C" w:date="2022-08-09T16:10:00Z">
            <w:rPr>
              <w:highlight w:val="yellow"/>
            </w:rPr>
          </w:rPrChange>
        </w:rPr>
        <w:t xml:space="preserve">I </w:t>
      </w:r>
      <w:r w:rsidR="008D4050" w:rsidRPr="00C46270">
        <w:rPr>
          <w:rPrChange w:id="2458" w:author="Bambi C" w:date="2022-08-09T16:10:00Z">
            <w:rPr>
              <w:highlight w:val="yellow"/>
            </w:rPr>
          </w:rPrChange>
        </w:rPr>
        <w:t xml:space="preserve">intend to limit my </w:t>
      </w:r>
      <w:r w:rsidR="00B95B38" w:rsidRPr="00C46270">
        <w:rPr>
          <w:rPrChange w:id="2459" w:author="Bambi C" w:date="2022-08-09T16:10:00Z">
            <w:rPr>
              <w:highlight w:val="yellow"/>
            </w:rPr>
          </w:rPrChange>
        </w:rPr>
        <w:t>test cases</w:t>
      </w:r>
      <w:r w:rsidR="008D4050" w:rsidRPr="00C46270">
        <w:rPr>
          <w:rPrChange w:id="2460" w:author="Bambi C" w:date="2022-08-09T16:10:00Z">
            <w:rPr>
              <w:highlight w:val="yellow"/>
            </w:rPr>
          </w:rPrChange>
        </w:rPr>
        <w:t xml:space="preserve"> to expected errors and </w:t>
      </w:r>
      <w:r w:rsidR="00B95B38" w:rsidRPr="00C46270">
        <w:rPr>
          <w:rPrChange w:id="2461" w:author="Bambi C" w:date="2022-08-09T16:10:00Z">
            <w:rPr>
              <w:highlight w:val="yellow"/>
            </w:rPr>
          </w:rPrChange>
        </w:rPr>
        <w:t>a few valid input types</w:t>
      </w:r>
      <w:r w:rsidR="00CA5486" w:rsidRPr="00C46270">
        <w:rPr>
          <w:rPrChange w:id="2462" w:author="Bambi C" w:date="2022-08-09T16:10:00Z">
            <w:rPr>
              <w:highlight w:val="yellow"/>
            </w:rPr>
          </w:rPrChange>
        </w:rPr>
        <w:t xml:space="preserve"> (</w:t>
      </w:r>
      <w:del w:id="2463" w:author="Bambi C" w:date="2022-08-09T17:03:00Z">
        <w:r w:rsidR="00CA5486" w:rsidRPr="00C46270" w:rsidDel="00D22E76">
          <w:rPr>
            <w:rPrChange w:id="2464" w:author="Bambi C" w:date="2022-08-09T16:10:00Z">
              <w:rPr>
                <w:highlight w:val="yellow"/>
              </w:rPr>
            </w:rPrChange>
          </w:rPr>
          <w:delText xml:space="preserve">see </w:delText>
        </w:r>
      </w:del>
      <w:r w:rsidR="00F1276F" w:rsidRPr="00C46270">
        <w:rPr>
          <w:rPrChange w:id="2465" w:author="Bambi C" w:date="2022-08-09T16:10:00Z">
            <w:rPr>
              <w:highlight w:val="yellow"/>
            </w:rPr>
          </w:rPrChange>
        </w:rPr>
        <w:fldChar w:fldCharType="begin"/>
      </w:r>
      <w:r w:rsidR="00F1276F" w:rsidRPr="00C46270">
        <w:rPr>
          <w:rPrChange w:id="2466" w:author="Bambi C" w:date="2022-08-09T16:10:00Z">
            <w:rPr>
              <w:highlight w:val="yellow"/>
            </w:rPr>
          </w:rPrChange>
        </w:rPr>
        <w:instrText xml:space="preserve"> REF _Ref109756285 \h  \* MERGEFORMAT </w:instrText>
      </w:r>
      <w:r w:rsidR="00F1276F" w:rsidRPr="00C46270">
        <w:rPr>
          <w:rPrChange w:id="2467" w:author="Bambi C" w:date="2022-08-09T16:10:00Z">
            <w:rPr>
              <w:highlight w:val="yellow"/>
            </w:rPr>
          </w:rPrChange>
        </w:rPr>
        <w:fldChar w:fldCharType="separate"/>
      </w:r>
      <w:ins w:id="2468" w:author="Bambi C" w:date="2022-08-09T16:09:00Z">
        <w:r w:rsidR="00EB3E36" w:rsidRPr="00C46270">
          <w:t xml:space="preserve">Figure </w:t>
        </w:r>
        <w:r w:rsidR="00EB3E36" w:rsidRPr="00C46270">
          <w:rPr>
            <w:rPrChange w:id="2469" w:author="Bambi C" w:date="2022-08-09T16:10:00Z">
              <w:rPr>
                <w:b/>
                <w:bCs/>
                <w:noProof/>
              </w:rPr>
            </w:rPrChange>
          </w:rPr>
          <w:t>28</w:t>
        </w:r>
      </w:ins>
      <w:del w:id="2470" w:author="Bambi C" w:date="2022-08-09T16:09:00Z">
        <w:r w:rsidR="00F1276F" w:rsidRPr="00C46270" w:rsidDel="00EB3E36">
          <w:rPr>
            <w:rPrChange w:id="2471" w:author="Bambi C" w:date="2022-08-09T16:10:00Z">
              <w:rPr>
                <w:highlight w:val="yellow"/>
              </w:rPr>
            </w:rPrChange>
          </w:rPr>
          <w:delText>Figure 25</w:delText>
        </w:r>
      </w:del>
      <w:r w:rsidR="00F1276F" w:rsidRPr="00C46270">
        <w:rPr>
          <w:rPrChange w:id="2472" w:author="Bambi C" w:date="2022-08-09T16:10:00Z">
            <w:rPr>
              <w:highlight w:val="yellow"/>
            </w:rPr>
          </w:rPrChange>
        </w:rPr>
        <w:fldChar w:fldCharType="end"/>
      </w:r>
      <w:r w:rsidR="00CA5486" w:rsidRPr="00C46270">
        <w:rPr>
          <w:rPrChange w:id="2473" w:author="Bambi C" w:date="2022-08-09T16:10:00Z">
            <w:rPr>
              <w:highlight w:val="yellow"/>
            </w:rPr>
          </w:rPrChange>
        </w:rPr>
        <w:t>)</w:t>
      </w:r>
      <w:r w:rsidR="00A80851" w:rsidRPr="00C46270">
        <w:rPr>
          <w:rPrChange w:id="2474" w:author="Bambi C" w:date="2022-08-09T16:10:00Z">
            <w:rPr>
              <w:highlight w:val="yellow"/>
            </w:rPr>
          </w:rPrChange>
        </w:rPr>
        <w:t>.</w:t>
      </w:r>
      <w:del w:id="2475" w:author="Bambi C" w:date="2022-08-09T16:10:00Z">
        <w:r w:rsidR="00A80851" w:rsidRPr="00C46270" w:rsidDel="00C46270">
          <w:rPr>
            <w:rPrChange w:id="2476" w:author="Bambi C" w:date="2022-08-09T16:10:00Z">
              <w:rPr>
                <w:highlight w:val="yellow"/>
              </w:rPr>
            </w:rPrChange>
          </w:rPr>
          <w:delText xml:space="preserve"> Additionally, since this is </w:delText>
        </w:r>
        <w:r w:rsidR="00F1276F" w:rsidRPr="00C46270" w:rsidDel="00C46270">
          <w:rPr>
            <w:rPrChange w:id="2477" w:author="Bambi C" w:date="2022-08-09T16:10:00Z">
              <w:rPr>
                <w:highlight w:val="yellow"/>
              </w:rPr>
            </w:rPrChange>
          </w:rPr>
          <w:delText xml:space="preserve">my </w:delText>
        </w:r>
        <w:r w:rsidR="00A80851" w:rsidRPr="00C46270" w:rsidDel="00C46270">
          <w:rPr>
            <w:rPrChange w:id="2478" w:author="Bambi C" w:date="2022-08-09T16:10:00Z">
              <w:rPr>
                <w:highlight w:val="yellow"/>
              </w:rPr>
            </w:rPrChange>
          </w:rPr>
          <w:delText>first time using a loop</w:delText>
        </w:r>
        <w:r w:rsidR="00F1276F" w:rsidRPr="00C46270" w:rsidDel="00C46270">
          <w:rPr>
            <w:rPrChange w:id="2479" w:author="Bambi C" w:date="2022-08-09T16:10:00Z">
              <w:rPr>
                <w:highlight w:val="yellow"/>
              </w:rPr>
            </w:rPrChange>
          </w:rPr>
          <w:delText xml:space="preserve"> in an assignment</w:delText>
        </w:r>
        <w:r w:rsidR="00A80851" w:rsidRPr="00C46270" w:rsidDel="00C46270">
          <w:rPr>
            <w:rPrChange w:id="2480" w:author="Bambi C" w:date="2022-08-09T16:10:00Z">
              <w:rPr>
                <w:highlight w:val="yellow"/>
              </w:rPr>
            </w:rPrChange>
          </w:rPr>
          <w:delText xml:space="preserve">, I will also test the break mechanism within the loop </w:delText>
        </w:r>
        <w:r w:rsidR="00933216" w:rsidRPr="00C46270" w:rsidDel="00C46270">
          <w:rPr>
            <w:rPrChange w:id="2481" w:author="Bambi C" w:date="2022-08-09T16:10:00Z">
              <w:rPr>
                <w:highlight w:val="yellow"/>
              </w:rPr>
            </w:rPrChange>
          </w:rPr>
          <w:delText>which is how the user can exit the program.</w:delText>
        </w:r>
      </w:del>
    </w:p>
    <w:tbl>
      <w:tblPr>
        <w:tblStyle w:val="TableGrid"/>
        <w:tblW w:w="955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672"/>
        <w:gridCol w:w="1998"/>
        <w:gridCol w:w="5976"/>
        <w:gridCol w:w="912"/>
      </w:tblGrid>
      <w:tr w:rsidR="00C76EDD" w:rsidRPr="006B73A0" w14:paraId="3C928856" w14:textId="77777777" w:rsidTr="008A3DDF">
        <w:trPr>
          <w:tblHeader/>
        </w:trPr>
        <w:tc>
          <w:tcPr>
            <w:tcW w:w="680" w:type="dxa"/>
            <w:shd w:val="clear" w:color="auto" w:fill="EEE6F3" w:themeFill="accent1" w:themeFillTint="33"/>
          </w:tcPr>
          <w:p w14:paraId="06F3B431" w14:textId="1E41EFD2" w:rsidR="00E27186" w:rsidRPr="009E33F3" w:rsidRDefault="00E27186" w:rsidP="009E33F3">
            <w:pPr>
              <w:tabs>
                <w:tab w:val="left" w:pos="1258"/>
              </w:tabs>
              <w:jc w:val="right"/>
              <w:rPr>
                <w:b/>
                <w:bCs/>
                <w:u w:val="single"/>
              </w:rPr>
            </w:pPr>
            <w:r w:rsidRPr="009E33F3">
              <w:rPr>
                <w:b/>
                <w:bCs/>
              </w:rPr>
              <w:t xml:space="preserve">Test </w:t>
            </w:r>
            <w:r w:rsidR="00B47B81">
              <w:rPr>
                <w:b/>
                <w:bCs/>
              </w:rPr>
              <w:t>flow</w:t>
            </w:r>
            <w:r w:rsidR="00B47B81" w:rsidRPr="009E33F3">
              <w:rPr>
                <w:b/>
                <w:bCs/>
              </w:rPr>
              <w:t xml:space="preserve"> </w:t>
            </w:r>
            <w:r w:rsidRPr="009E33F3">
              <w:rPr>
                <w:b/>
                <w:bCs/>
              </w:rPr>
              <w:t>ID</w:t>
            </w:r>
          </w:p>
        </w:tc>
        <w:tc>
          <w:tcPr>
            <w:tcW w:w="2038" w:type="dxa"/>
            <w:shd w:val="clear" w:color="auto" w:fill="EEE6F3" w:themeFill="accent1" w:themeFillTint="33"/>
          </w:tcPr>
          <w:p w14:paraId="190BC499" w14:textId="77777777" w:rsidR="00E27186" w:rsidRPr="00E27186" w:rsidRDefault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9E33F3">
              <w:rPr>
                <w:b/>
                <w:bCs/>
              </w:rPr>
              <w:t>Test description</w:t>
            </w:r>
          </w:p>
          <w:p w14:paraId="3F03C091" w14:textId="37CAC04C" w:rsidR="00E27186" w:rsidRPr="009E33F3" w:rsidRDefault="00E27186" w:rsidP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</w:p>
        </w:tc>
        <w:tc>
          <w:tcPr>
            <w:tcW w:w="5912" w:type="dxa"/>
            <w:shd w:val="clear" w:color="auto" w:fill="EEE6F3" w:themeFill="accent1" w:themeFillTint="33"/>
          </w:tcPr>
          <w:p w14:paraId="14D07ADB" w14:textId="5543F473" w:rsidR="00E27186" w:rsidRPr="009E33F3" w:rsidRDefault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9E33F3">
              <w:rPr>
                <w:b/>
                <w:bCs/>
              </w:rPr>
              <w:t>Actual output</w:t>
            </w:r>
          </w:p>
        </w:tc>
        <w:tc>
          <w:tcPr>
            <w:tcW w:w="928" w:type="dxa"/>
            <w:shd w:val="clear" w:color="auto" w:fill="EEE6F3" w:themeFill="accent1" w:themeFillTint="33"/>
          </w:tcPr>
          <w:p w14:paraId="1D05E13A" w14:textId="7BBF92BF" w:rsidR="00E27186" w:rsidRPr="009E33F3" w:rsidRDefault="00E27186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9E33F3">
              <w:rPr>
                <w:b/>
                <w:bCs/>
              </w:rPr>
              <w:t>Result</w:t>
            </w:r>
          </w:p>
        </w:tc>
      </w:tr>
      <w:tr w:rsidR="00E33365" w:rsidRPr="00F93B9C" w14:paraId="2CC24F8A" w14:textId="77777777" w:rsidTr="008A3DDF">
        <w:tc>
          <w:tcPr>
            <w:tcW w:w="680" w:type="dxa"/>
          </w:tcPr>
          <w:p w14:paraId="214B4913" w14:textId="77777777" w:rsidR="00E27186" w:rsidRPr="009E33F3" w:rsidRDefault="00E27186" w:rsidP="009E33F3">
            <w:pPr>
              <w:pStyle w:val="ListParagraph"/>
              <w:numPr>
                <w:ilvl w:val="0"/>
                <w:numId w:val="14"/>
              </w:numPr>
              <w:tabs>
                <w:tab w:val="left" w:pos="1258"/>
              </w:tabs>
              <w:jc w:val="both"/>
              <w:rPr>
                <w:u w:val="single"/>
              </w:rPr>
            </w:pPr>
          </w:p>
        </w:tc>
        <w:tc>
          <w:tcPr>
            <w:tcW w:w="2038" w:type="dxa"/>
          </w:tcPr>
          <w:p w14:paraId="51CBDC09" w14:textId="3FF4B715" w:rsidR="001249DB" w:rsidDel="004329E5" w:rsidRDefault="001249DB">
            <w:pPr>
              <w:tabs>
                <w:tab w:val="left" w:pos="1258"/>
              </w:tabs>
              <w:rPr>
                <w:del w:id="2482" w:author="Bambi C" w:date="2022-08-09T16:10:00Z"/>
              </w:rPr>
            </w:pPr>
            <w:r>
              <w:t xml:space="preserve">With no data </w:t>
            </w:r>
            <w:ins w:id="2483" w:author="Bambi C" w:date="2022-08-09T16:10:00Z">
              <w:r w:rsidR="004329E5">
                <w:t>in data file</w:t>
              </w:r>
            </w:ins>
            <w:ins w:id="2484" w:author="Bambi C" w:date="2022-08-09T16:11:00Z">
              <w:r w:rsidR="002A691D">
                <w:t xml:space="preserve">, </w:t>
              </w:r>
            </w:ins>
            <w:ins w:id="2485" w:author="Bambi C" w:date="2022-08-09T16:20:00Z">
              <w:r w:rsidR="00E06F6A">
                <w:t xml:space="preserve">start the program and </w:t>
              </w:r>
            </w:ins>
            <w:ins w:id="2486" w:author="Bambi C" w:date="2022-08-09T16:11:00Z">
              <w:r w:rsidR="002A691D">
                <w:t>perform menu actions.</w:t>
              </w:r>
            </w:ins>
            <w:del w:id="2487" w:author="Bambi C" w:date="2022-08-09T16:10:00Z">
              <w:r w:rsidDel="004329E5">
                <w:delText>entered.</w:delText>
              </w:r>
            </w:del>
          </w:p>
          <w:p w14:paraId="08F1B10A" w14:textId="77777777" w:rsidR="001249DB" w:rsidDel="004329E5" w:rsidRDefault="001249DB">
            <w:pPr>
              <w:tabs>
                <w:tab w:val="left" w:pos="1258"/>
              </w:tabs>
              <w:rPr>
                <w:del w:id="2488" w:author="Bambi C" w:date="2022-08-09T16:10:00Z"/>
              </w:rPr>
            </w:pPr>
          </w:p>
          <w:p w14:paraId="70A14FB5" w14:textId="504070C0" w:rsidR="001249DB" w:rsidDel="004329E5" w:rsidRDefault="001249DB">
            <w:pPr>
              <w:tabs>
                <w:tab w:val="left" w:pos="1258"/>
              </w:tabs>
              <w:rPr>
                <w:del w:id="2489" w:author="Bambi C" w:date="2022-08-09T16:10:00Z"/>
              </w:rPr>
            </w:pPr>
            <w:del w:id="2490" w:author="Bambi C" w:date="2022-08-09T16:10:00Z">
              <w:r w:rsidDel="004329E5">
                <w:delText>Display data.</w:delText>
              </w:r>
            </w:del>
          </w:p>
          <w:p w14:paraId="74EF4D1E" w14:textId="5332538F" w:rsidR="001249DB" w:rsidDel="004329E5" w:rsidRDefault="001249DB">
            <w:pPr>
              <w:tabs>
                <w:tab w:val="left" w:pos="1258"/>
              </w:tabs>
              <w:rPr>
                <w:del w:id="2491" w:author="Bambi C" w:date="2022-08-09T16:10:00Z"/>
              </w:rPr>
            </w:pPr>
          </w:p>
          <w:p w14:paraId="22DD3175" w14:textId="20985C4C" w:rsidR="00E9753A" w:rsidDel="004329E5" w:rsidRDefault="009E5910">
            <w:pPr>
              <w:tabs>
                <w:tab w:val="left" w:pos="1258"/>
              </w:tabs>
              <w:rPr>
                <w:del w:id="2492" w:author="Bambi C" w:date="2022-08-09T16:10:00Z"/>
              </w:rPr>
            </w:pPr>
            <w:del w:id="2493" w:author="Bambi C" w:date="2022-08-09T16:10:00Z">
              <w:r w:rsidDel="004329E5">
                <w:delText xml:space="preserve">Enter </w:delText>
              </w:r>
              <w:r w:rsidR="00E9753A" w:rsidDel="004329E5">
                <w:delText>two records:</w:delText>
              </w:r>
            </w:del>
          </w:p>
          <w:p w14:paraId="6A71524D" w14:textId="3BAB6AEC" w:rsidR="00E9753A" w:rsidDel="004329E5" w:rsidRDefault="00E9753A">
            <w:pPr>
              <w:tabs>
                <w:tab w:val="left" w:pos="1258"/>
              </w:tabs>
              <w:rPr>
                <w:del w:id="2494" w:author="Bambi C" w:date="2022-08-09T16:10:00Z"/>
              </w:rPr>
            </w:pPr>
            <w:del w:id="2495" w:author="Bambi C" w:date="2022-08-09T16:10:00Z">
              <w:r w:rsidDel="004329E5">
                <w:delText>lamp,</w:delText>
              </w:r>
              <w:r w:rsidR="00FC6D48" w:rsidDel="004329E5">
                <w:delText xml:space="preserve"> </w:delText>
              </w:r>
              <w:r w:rsidR="00B47B81" w:rsidDel="004329E5">
                <w:delText>500</w:delText>
              </w:r>
            </w:del>
          </w:p>
          <w:p w14:paraId="1609A91F" w14:textId="1D957183" w:rsidR="00FC6D48" w:rsidRPr="009E33F3" w:rsidDel="004329E5" w:rsidRDefault="00FC6D48" w:rsidP="00F0497B">
            <w:pPr>
              <w:tabs>
                <w:tab w:val="left" w:pos="1258"/>
              </w:tabs>
              <w:rPr>
                <w:del w:id="2496" w:author="Bambi C" w:date="2022-08-09T16:10:00Z"/>
              </w:rPr>
            </w:pPr>
            <w:del w:id="2497" w:author="Bambi C" w:date="2022-08-09T16:10:00Z">
              <w:r w:rsidDel="004329E5">
                <w:delText>sofa, 850</w:delText>
              </w:r>
            </w:del>
          </w:p>
          <w:p w14:paraId="27D44444" w14:textId="09307241" w:rsidR="00E27186" w:rsidDel="004329E5" w:rsidRDefault="00E27186" w:rsidP="00F0497B">
            <w:pPr>
              <w:tabs>
                <w:tab w:val="left" w:pos="1258"/>
              </w:tabs>
              <w:rPr>
                <w:del w:id="2498" w:author="Bambi C" w:date="2022-08-09T16:10:00Z"/>
              </w:rPr>
            </w:pPr>
          </w:p>
          <w:p w14:paraId="39CAD922" w14:textId="5050719B" w:rsidR="00FC6D48" w:rsidDel="004329E5" w:rsidRDefault="00FC6D48" w:rsidP="00F0497B">
            <w:pPr>
              <w:tabs>
                <w:tab w:val="left" w:pos="1258"/>
              </w:tabs>
              <w:rPr>
                <w:del w:id="2499" w:author="Bambi C" w:date="2022-08-09T16:10:00Z"/>
              </w:rPr>
            </w:pPr>
            <w:del w:id="2500" w:author="Bambi C" w:date="2022-08-09T16:10:00Z">
              <w:r w:rsidDel="004329E5">
                <w:delText>Display data</w:delText>
              </w:r>
            </w:del>
          </w:p>
          <w:p w14:paraId="13560DBB" w14:textId="392319BB" w:rsidR="00FC6D48" w:rsidDel="004329E5" w:rsidRDefault="00FC6D48" w:rsidP="00F0497B">
            <w:pPr>
              <w:tabs>
                <w:tab w:val="left" w:pos="1258"/>
              </w:tabs>
              <w:rPr>
                <w:del w:id="2501" w:author="Bambi C" w:date="2022-08-09T16:10:00Z"/>
              </w:rPr>
            </w:pPr>
          </w:p>
          <w:p w14:paraId="6D202F9C" w14:textId="129EED48" w:rsidR="00FC6D48" w:rsidRPr="009E33F3" w:rsidRDefault="00CA75EA" w:rsidP="00F0497B">
            <w:pPr>
              <w:tabs>
                <w:tab w:val="left" w:pos="1258"/>
              </w:tabs>
            </w:pPr>
            <w:del w:id="2502" w:author="Bambi C" w:date="2022-08-09T16:10:00Z">
              <w:r w:rsidDel="004329E5">
                <w:delText>Save data to file</w:delText>
              </w:r>
            </w:del>
          </w:p>
        </w:tc>
        <w:tc>
          <w:tcPr>
            <w:tcW w:w="5912" w:type="dxa"/>
          </w:tcPr>
          <w:p w14:paraId="5B410A96" w14:textId="508FA956" w:rsidR="00E27186" w:rsidDel="004329E5" w:rsidRDefault="004329E5" w:rsidP="004329E5">
            <w:pPr>
              <w:tabs>
                <w:tab w:val="left" w:pos="1258"/>
              </w:tabs>
              <w:rPr>
                <w:del w:id="2503" w:author="Bambi C" w:date="2022-08-09T16:10:00Z"/>
              </w:rPr>
            </w:pPr>
            <w:ins w:id="2504" w:author="Bambi C" w:date="2022-08-09T16:10:00Z">
              <w:r>
                <w:t>Open data file</w:t>
              </w:r>
            </w:ins>
            <w:del w:id="2505" w:author="Bambi C" w:date="2022-08-09T16:10:00Z">
              <w:r w:rsidR="006B1323" w:rsidDel="004329E5">
                <w:delText>Display data (no data entered).</w:delText>
              </w:r>
            </w:del>
          </w:p>
          <w:p w14:paraId="2EF77CC5" w14:textId="77777777" w:rsidR="004329E5" w:rsidRDefault="004329E5">
            <w:pPr>
              <w:tabs>
                <w:tab w:val="left" w:pos="1258"/>
              </w:tabs>
              <w:rPr>
                <w:ins w:id="2506" w:author="Bambi C" w:date="2022-08-09T16:10:00Z"/>
              </w:rPr>
            </w:pPr>
          </w:p>
          <w:p w14:paraId="302A513E" w14:textId="7F92B454" w:rsidR="004329E5" w:rsidRDefault="00840973">
            <w:pPr>
              <w:tabs>
                <w:tab w:val="left" w:pos="1258"/>
              </w:tabs>
              <w:rPr>
                <w:ins w:id="2507" w:author="Bambi C" w:date="2022-08-09T16:13:00Z"/>
              </w:rPr>
            </w:pPr>
            <w:ins w:id="2508" w:author="Bambi C" w:date="2022-08-09T16:14:00Z">
              <w:r w:rsidRPr="00840973">
                <w:rPr>
                  <w:noProof/>
                </w:rPr>
                <w:drawing>
                  <wp:inline distT="0" distB="0" distL="0" distR="0" wp14:anchorId="3A1CEA9C" wp14:editId="4B61FDFB">
                    <wp:extent cx="3657600" cy="1664208"/>
                    <wp:effectExtent l="0" t="0" r="0" b="0"/>
                    <wp:docPr id="21" name="Picture 2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66420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67304CB0" w14:textId="77777777" w:rsidR="003E1B24" w:rsidRDefault="003E1B24">
            <w:pPr>
              <w:tabs>
                <w:tab w:val="left" w:pos="1258"/>
              </w:tabs>
              <w:rPr>
                <w:ins w:id="2509" w:author="Bambi C" w:date="2022-08-09T16:16:00Z"/>
              </w:rPr>
            </w:pPr>
          </w:p>
          <w:p w14:paraId="061F3A15" w14:textId="2B625616" w:rsidR="007D67AA" w:rsidRDefault="007D67AA">
            <w:pPr>
              <w:tabs>
                <w:tab w:val="left" w:pos="1258"/>
              </w:tabs>
              <w:rPr>
                <w:ins w:id="2510" w:author="Bambi C" w:date="2022-08-09T16:10:00Z"/>
              </w:rPr>
            </w:pPr>
            <w:ins w:id="2511" w:author="Bambi C" w:date="2022-08-09T16:16:00Z">
              <w:r>
                <w:t xml:space="preserve">Program </w:t>
              </w:r>
              <w:proofErr w:type="gramStart"/>
              <w:r>
                <w:t>start</w:t>
              </w:r>
            </w:ins>
            <w:proofErr w:type="gramEnd"/>
          </w:p>
          <w:p w14:paraId="2724BF33" w14:textId="4EB08C4E" w:rsidR="004329E5" w:rsidRDefault="002E4B3B">
            <w:pPr>
              <w:tabs>
                <w:tab w:val="left" w:pos="1258"/>
              </w:tabs>
              <w:rPr>
                <w:ins w:id="2512" w:author="Bambi C" w:date="2022-08-09T16:13:00Z"/>
              </w:rPr>
            </w:pPr>
            <w:ins w:id="2513" w:author="Bambi C" w:date="2022-08-09T16:15:00Z">
              <w:r w:rsidRPr="002E4B3B">
                <w:rPr>
                  <w:noProof/>
                </w:rPr>
                <w:drawing>
                  <wp:inline distT="0" distB="0" distL="0" distR="0" wp14:anchorId="66036041" wp14:editId="39B70175">
                    <wp:extent cx="3657600" cy="2496312"/>
                    <wp:effectExtent l="0" t="0" r="0" b="0"/>
                    <wp:docPr id="22" name="Picture 2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49631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281905BC" w14:textId="77777777" w:rsidR="003E1B24" w:rsidRDefault="003E1B24">
            <w:pPr>
              <w:tabs>
                <w:tab w:val="left" w:pos="1258"/>
              </w:tabs>
              <w:rPr>
                <w:ins w:id="2514" w:author="Bambi C" w:date="2022-08-09T16:23:00Z"/>
              </w:rPr>
            </w:pPr>
          </w:p>
          <w:p w14:paraId="78289FAE" w14:textId="1ABF9A60" w:rsidR="00A07F1F" w:rsidRDefault="00A07F1F">
            <w:pPr>
              <w:tabs>
                <w:tab w:val="left" w:pos="1258"/>
              </w:tabs>
              <w:jc w:val="center"/>
              <w:rPr>
                <w:ins w:id="2515" w:author="Bambi C" w:date="2022-08-09T16:23:00Z"/>
              </w:rPr>
              <w:pPrChange w:id="2516" w:author="Bambi C" w:date="2022-08-09T16:24:00Z">
                <w:pPr>
                  <w:tabs>
                    <w:tab w:val="left" w:pos="1258"/>
                  </w:tabs>
                </w:pPr>
              </w:pPrChange>
            </w:pPr>
            <w:ins w:id="2517" w:author="Bambi C" w:date="2022-08-09T16:23:00Z">
              <w:r>
                <w:t>. . .</w:t>
              </w:r>
            </w:ins>
          </w:p>
          <w:p w14:paraId="680DC5F4" w14:textId="4B6E2830" w:rsidR="00A07F1F" w:rsidRDefault="00A07F1F">
            <w:pPr>
              <w:tabs>
                <w:tab w:val="left" w:pos="1258"/>
              </w:tabs>
              <w:rPr>
                <w:ins w:id="2518" w:author="Bambi C" w:date="2022-08-09T16:23:00Z"/>
              </w:rPr>
            </w:pPr>
            <w:ins w:id="2519" w:author="Bambi C" w:date="2022-08-09T16:23:00Z">
              <w:r>
                <w:t>// To limit redundant content, other menu options excluded.</w:t>
              </w:r>
            </w:ins>
          </w:p>
          <w:p w14:paraId="2E341FA3" w14:textId="714B7A51" w:rsidR="00A07F1F" w:rsidRDefault="00A07F1F" w:rsidP="00A07F1F">
            <w:pPr>
              <w:tabs>
                <w:tab w:val="left" w:pos="1258"/>
              </w:tabs>
              <w:jc w:val="center"/>
              <w:rPr>
                <w:ins w:id="2520" w:author="Bambi C" w:date="2022-08-09T16:24:00Z"/>
              </w:rPr>
            </w:pPr>
            <w:ins w:id="2521" w:author="Bambi C" w:date="2022-08-09T16:24:00Z">
              <w:r>
                <w:t>. . .</w:t>
              </w:r>
            </w:ins>
          </w:p>
          <w:p w14:paraId="1035DAB2" w14:textId="77777777" w:rsidR="00A07F1F" w:rsidRDefault="00A07F1F">
            <w:pPr>
              <w:tabs>
                <w:tab w:val="left" w:pos="1258"/>
              </w:tabs>
              <w:jc w:val="center"/>
              <w:rPr>
                <w:ins w:id="2522" w:author="Bambi C" w:date="2022-08-09T16:12:00Z"/>
              </w:rPr>
              <w:pPrChange w:id="2523" w:author="Bambi C" w:date="2022-08-09T16:24:00Z">
                <w:pPr>
                  <w:tabs>
                    <w:tab w:val="left" w:pos="1258"/>
                  </w:tabs>
                </w:pPr>
              </w:pPrChange>
            </w:pPr>
          </w:p>
          <w:p w14:paraId="5A17312F" w14:textId="5670C174" w:rsidR="003A15D9" w:rsidRDefault="003E1B24">
            <w:pPr>
              <w:tabs>
                <w:tab w:val="left" w:pos="1258"/>
              </w:tabs>
              <w:rPr>
                <w:ins w:id="2524" w:author="Bambi C" w:date="2022-08-09T16:13:00Z"/>
              </w:rPr>
            </w:pPr>
            <w:ins w:id="2525" w:author="Bambi C" w:date="2022-08-09T16:13:00Z">
              <w:r>
                <w:t xml:space="preserve">Menu option 4: </w:t>
              </w:r>
              <w:r w:rsidR="003A15D9">
                <w:t>Save Data to File</w:t>
              </w:r>
            </w:ins>
          </w:p>
          <w:p w14:paraId="10CBD55B" w14:textId="5B6F7FED" w:rsidR="003A15D9" w:rsidRDefault="0055495B">
            <w:pPr>
              <w:tabs>
                <w:tab w:val="left" w:pos="1258"/>
              </w:tabs>
              <w:rPr>
                <w:ins w:id="2526" w:author="Bambi C" w:date="2022-08-09T16:10:00Z"/>
              </w:rPr>
            </w:pPr>
            <w:ins w:id="2527" w:author="Bambi C" w:date="2022-08-09T16:18:00Z">
              <w:r w:rsidRPr="0055495B">
                <w:rPr>
                  <w:noProof/>
                </w:rPr>
                <w:drawing>
                  <wp:inline distT="0" distB="0" distL="0" distR="0" wp14:anchorId="5F8B9A43" wp14:editId="31B2C4AE">
                    <wp:extent cx="3657600" cy="2066544"/>
                    <wp:effectExtent l="0" t="0" r="0" b="0"/>
                    <wp:docPr id="25" name="Picture 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06654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46657933" w14:textId="2DBE96E5" w:rsidR="006B1323" w:rsidDel="00E06F6A" w:rsidRDefault="006B1323">
            <w:pPr>
              <w:tabs>
                <w:tab w:val="left" w:pos="1258"/>
              </w:tabs>
              <w:rPr>
                <w:del w:id="2528" w:author="Bambi C" w:date="2022-08-09T16:10:00Z"/>
              </w:rPr>
            </w:pPr>
          </w:p>
          <w:p w14:paraId="43D57ACE" w14:textId="5F9781EF" w:rsidR="006B1323" w:rsidDel="004329E5" w:rsidRDefault="006B1323">
            <w:pPr>
              <w:tabs>
                <w:tab w:val="left" w:pos="1258"/>
              </w:tabs>
              <w:rPr>
                <w:del w:id="2529" w:author="Bambi C" w:date="2022-08-09T16:10:00Z"/>
              </w:rPr>
            </w:pPr>
          </w:p>
          <w:p w14:paraId="250AE7C7" w14:textId="790B174B" w:rsidR="006B1323" w:rsidDel="004329E5" w:rsidRDefault="006B1323">
            <w:pPr>
              <w:tabs>
                <w:tab w:val="left" w:pos="1258"/>
              </w:tabs>
              <w:rPr>
                <w:del w:id="2530" w:author="Bambi C" w:date="2022-08-09T16:10:00Z"/>
              </w:rPr>
            </w:pPr>
            <w:del w:id="2531" w:author="Bambi C" w:date="2022-08-09T16:10:00Z">
              <w:r w:rsidDel="004329E5">
                <w:delText>Enter record 1: lamp, 500</w:delText>
              </w:r>
            </w:del>
          </w:p>
          <w:p w14:paraId="434BC982" w14:textId="6FD263AA" w:rsidR="006B1323" w:rsidDel="004329E5" w:rsidRDefault="006B1323">
            <w:pPr>
              <w:tabs>
                <w:tab w:val="left" w:pos="1258"/>
              </w:tabs>
              <w:rPr>
                <w:del w:id="2532" w:author="Bambi C" w:date="2022-08-09T16:10:00Z"/>
              </w:rPr>
            </w:pPr>
            <w:del w:id="2533" w:author="Bambi C" w:date="2022-08-09T16:10:00Z">
              <w:r w:rsidDel="004329E5">
                <w:delText>Enter record 2: sofa, 850</w:delText>
              </w:r>
            </w:del>
          </w:p>
          <w:p w14:paraId="13450785" w14:textId="75466CFC" w:rsidR="006B1323" w:rsidDel="004329E5" w:rsidRDefault="006B1323">
            <w:pPr>
              <w:tabs>
                <w:tab w:val="left" w:pos="1258"/>
              </w:tabs>
              <w:rPr>
                <w:del w:id="2534" w:author="Bambi C" w:date="2022-08-09T16:10:00Z"/>
              </w:rPr>
            </w:pPr>
          </w:p>
          <w:p w14:paraId="5A26F7FF" w14:textId="29D0060B" w:rsidR="006B1323" w:rsidDel="004329E5" w:rsidRDefault="006B1323">
            <w:pPr>
              <w:tabs>
                <w:tab w:val="left" w:pos="1258"/>
              </w:tabs>
              <w:rPr>
                <w:del w:id="2535" w:author="Bambi C" w:date="2022-08-09T16:10:00Z"/>
              </w:rPr>
            </w:pPr>
          </w:p>
          <w:p w14:paraId="2F787F35" w14:textId="7952B94F" w:rsidR="006B1323" w:rsidDel="004329E5" w:rsidRDefault="006B1323">
            <w:pPr>
              <w:tabs>
                <w:tab w:val="left" w:pos="1258"/>
              </w:tabs>
              <w:rPr>
                <w:del w:id="2536" w:author="Bambi C" w:date="2022-08-09T16:10:00Z"/>
              </w:rPr>
            </w:pPr>
            <w:del w:id="2537" w:author="Bambi C" w:date="2022-08-09T16:10:00Z">
              <w:r w:rsidDel="004329E5">
                <w:delText>Display data</w:delText>
              </w:r>
            </w:del>
          </w:p>
          <w:p w14:paraId="12ABC1EA" w14:textId="759BF545" w:rsidR="006B1323" w:rsidDel="004329E5" w:rsidRDefault="006B1323">
            <w:pPr>
              <w:tabs>
                <w:tab w:val="left" w:pos="1258"/>
              </w:tabs>
              <w:rPr>
                <w:del w:id="2538" w:author="Bambi C" w:date="2022-08-09T16:10:00Z"/>
              </w:rPr>
            </w:pPr>
          </w:p>
          <w:p w14:paraId="059A2EF5" w14:textId="7B1D55B8" w:rsidR="006B1323" w:rsidDel="004329E5" w:rsidRDefault="006B1323">
            <w:pPr>
              <w:tabs>
                <w:tab w:val="left" w:pos="1258"/>
              </w:tabs>
              <w:rPr>
                <w:del w:id="2539" w:author="Bambi C" w:date="2022-08-09T16:10:00Z"/>
              </w:rPr>
            </w:pPr>
          </w:p>
          <w:p w14:paraId="273C78A7" w14:textId="392D9BB7" w:rsidR="006B1323" w:rsidDel="004329E5" w:rsidRDefault="006B1323">
            <w:pPr>
              <w:tabs>
                <w:tab w:val="left" w:pos="1258"/>
              </w:tabs>
              <w:rPr>
                <w:del w:id="2540" w:author="Bambi C" w:date="2022-08-09T16:10:00Z"/>
              </w:rPr>
            </w:pPr>
            <w:del w:id="2541" w:author="Bambi C" w:date="2022-08-09T16:10:00Z">
              <w:r w:rsidDel="004329E5">
                <w:delText>Save data to file</w:delText>
              </w:r>
            </w:del>
          </w:p>
          <w:p w14:paraId="44F10DF7" w14:textId="25BB7FD1" w:rsidR="006B1323" w:rsidDel="004329E5" w:rsidRDefault="006B1323">
            <w:pPr>
              <w:tabs>
                <w:tab w:val="left" w:pos="1258"/>
              </w:tabs>
              <w:rPr>
                <w:del w:id="2542" w:author="Bambi C" w:date="2022-08-09T16:10:00Z"/>
              </w:rPr>
            </w:pPr>
          </w:p>
          <w:p w14:paraId="25BE4827" w14:textId="25234194" w:rsidR="00E27186" w:rsidDel="004329E5" w:rsidRDefault="00E27186">
            <w:pPr>
              <w:tabs>
                <w:tab w:val="left" w:pos="1258"/>
              </w:tabs>
              <w:rPr>
                <w:del w:id="2543" w:author="Bambi C" w:date="2022-08-09T16:10:00Z"/>
              </w:rPr>
            </w:pPr>
          </w:p>
          <w:p w14:paraId="16223D96" w14:textId="57874C02" w:rsidR="00766177" w:rsidDel="004329E5" w:rsidRDefault="00766177">
            <w:pPr>
              <w:tabs>
                <w:tab w:val="left" w:pos="1258"/>
              </w:tabs>
              <w:rPr>
                <w:del w:id="2544" w:author="Bambi C" w:date="2022-08-09T16:10:00Z"/>
              </w:rPr>
            </w:pPr>
            <w:del w:id="2545" w:author="Bambi C" w:date="2022-08-09T16:10:00Z">
              <w:r w:rsidDel="004329E5">
                <w:delText>HomeInventory.txt data file</w:delText>
              </w:r>
            </w:del>
          </w:p>
          <w:p w14:paraId="5EA03580" w14:textId="0C0E3696" w:rsidR="00766177" w:rsidRPr="009E33F3" w:rsidRDefault="00766177" w:rsidP="004329E5">
            <w:pPr>
              <w:tabs>
                <w:tab w:val="left" w:pos="1258"/>
              </w:tabs>
            </w:pPr>
          </w:p>
        </w:tc>
        <w:tc>
          <w:tcPr>
            <w:tcW w:w="928" w:type="dxa"/>
          </w:tcPr>
          <w:p w14:paraId="4331613E" w14:textId="46BE8E94" w:rsidR="00E27186" w:rsidRPr="009E33F3" w:rsidRDefault="00E27186">
            <w:pPr>
              <w:tabs>
                <w:tab w:val="left" w:pos="1258"/>
              </w:tabs>
              <w:rPr>
                <w:highlight w:val="yellow"/>
              </w:rPr>
            </w:pPr>
            <w:r w:rsidRPr="00D97317">
              <w:lastRenderedPageBreak/>
              <w:t>Pass</w:t>
            </w:r>
          </w:p>
        </w:tc>
      </w:tr>
      <w:tr w:rsidR="00E33365" w:rsidRPr="00F93B9C" w14:paraId="763E8247" w14:textId="77777777" w:rsidTr="008A3DDF">
        <w:tc>
          <w:tcPr>
            <w:tcW w:w="680" w:type="dxa"/>
          </w:tcPr>
          <w:p w14:paraId="4F53504E" w14:textId="1004AB2C" w:rsidR="00E27186" w:rsidRPr="009E33F3" w:rsidRDefault="00E27186" w:rsidP="009E33F3">
            <w:pPr>
              <w:pStyle w:val="ListParagraph"/>
              <w:numPr>
                <w:ilvl w:val="0"/>
                <w:numId w:val="14"/>
              </w:numPr>
              <w:tabs>
                <w:tab w:val="left" w:pos="1258"/>
              </w:tabs>
              <w:jc w:val="both"/>
              <w:rPr>
                <w:u w:val="single"/>
              </w:rPr>
            </w:pPr>
          </w:p>
        </w:tc>
        <w:tc>
          <w:tcPr>
            <w:tcW w:w="2038" w:type="dxa"/>
          </w:tcPr>
          <w:p w14:paraId="0A129EF9" w14:textId="649FC29F" w:rsidR="003E5F56" w:rsidDel="00510337" w:rsidRDefault="004B533E" w:rsidP="00933216">
            <w:pPr>
              <w:tabs>
                <w:tab w:val="left" w:pos="1258"/>
              </w:tabs>
              <w:rPr>
                <w:del w:id="2546" w:author="Bambi C" w:date="2022-08-09T16:19:00Z"/>
              </w:rPr>
            </w:pPr>
            <w:ins w:id="2547" w:author="Bambi C" w:date="2022-08-09T16:33:00Z">
              <w:r>
                <w:t xml:space="preserve">Flow: </w:t>
              </w:r>
            </w:ins>
            <w:del w:id="2548" w:author="Bambi C" w:date="2022-08-09T16:19:00Z">
              <w:r w:rsidR="003E5F56" w:rsidDel="00510337">
                <w:delText>With no data entered</w:delText>
              </w:r>
              <w:r w:rsidR="00A81556" w:rsidDel="00510337">
                <w:delText>.</w:delText>
              </w:r>
            </w:del>
          </w:p>
          <w:p w14:paraId="15DC25E4" w14:textId="24828B65" w:rsidR="003E5F56" w:rsidDel="00510337" w:rsidRDefault="003E5F56" w:rsidP="00933216">
            <w:pPr>
              <w:tabs>
                <w:tab w:val="left" w:pos="1258"/>
              </w:tabs>
              <w:rPr>
                <w:del w:id="2549" w:author="Bambi C" w:date="2022-08-09T16:19:00Z"/>
              </w:rPr>
            </w:pPr>
          </w:p>
          <w:p w14:paraId="7D94B90D" w14:textId="169CB9B9" w:rsidR="003E5F56" w:rsidDel="00510337" w:rsidRDefault="003E5F56" w:rsidP="00933216">
            <w:pPr>
              <w:tabs>
                <w:tab w:val="left" w:pos="1258"/>
              </w:tabs>
              <w:rPr>
                <w:del w:id="2550" w:author="Bambi C" w:date="2022-08-09T16:19:00Z"/>
              </w:rPr>
            </w:pPr>
            <w:del w:id="2551" w:author="Bambi C" w:date="2022-08-09T16:19:00Z">
              <w:r w:rsidDel="00510337">
                <w:delText>Display data</w:delText>
              </w:r>
              <w:r w:rsidR="00A81556" w:rsidDel="00510337">
                <w:delText>.</w:delText>
              </w:r>
            </w:del>
          </w:p>
          <w:p w14:paraId="7C050E16" w14:textId="77B9AEA3" w:rsidR="003E5F56" w:rsidRPr="009E33F3" w:rsidDel="00510337" w:rsidRDefault="00CA75EA" w:rsidP="00933216">
            <w:pPr>
              <w:tabs>
                <w:tab w:val="left" w:pos="1258"/>
              </w:tabs>
              <w:rPr>
                <w:del w:id="2552" w:author="Bambi C" w:date="2022-08-09T16:19:00Z"/>
              </w:rPr>
            </w:pPr>
            <w:del w:id="2553" w:author="Bambi C" w:date="2022-08-09T16:19:00Z">
              <w:r w:rsidRPr="00CA75EA" w:rsidDel="00510337">
                <w:delText xml:space="preserve"> </w:delText>
              </w:r>
            </w:del>
          </w:p>
          <w:p w14:paraId="6B681DB3" w14:textId="0A14A617" w:rsidR="000E788F" w:rsidRPr="009E33F3" w:rsidRDefault="00C64540" w:rsidP="00933216">
            <w:pPr>
              <w:tabs>
                <w:tab w:val="left" w:pos="1258"/>
              </w:tabs>
            </w:pPr>
            <w:del w:id="2554" w:author="Bambi C" w:date="2022-08-09T16:19:00Z">
              <w:r w:rsidDel="00510337">
                <w:delText>Save data to file &gt; Return to menu</w:delText>
              </w:r>
              <w:r w:rsidR="00A81556" w:rsidDel="00510337">
                <w:delText>.</w:delText>
              </w:r>
            </w:del>
            <w:ins w:id="2555" w:author="Bambi C" w:date="2022-08-09T16:30:00Z">
              <w:r w:rsidR="005A3E30">
                <w:t>Add tasks to Save</w:t>
              </w:r>
            </w:ins>
          </w:p>
        </w:tc>
        <w:tc>
          <w:tcPr>
            <w:tcW w:w="5912" w:type="dxa"/>
          </w:tcPr>
          <w:p w14:paraId="291D4DCB" w14:textId="2B095B2C" w:rsidR="006530C5" w:rsidDel="00BA158E" w:rsidRDefault="002247B2" w:rsidP="00F604F6">
            <w:pPr>
              <w:tabs>
                <w:tab w:val="left" w:pos="1258"/>
              </w:tabs>
              <w:rPr>
                <w:del w:id="2556" w:author="Bambi C" w:date="2022-08-09T16:19:00Z"/>
              </w:rPr>
            </w:pPr>
            <w:ins w:id="2557" w:author="Bambi C" w:date="2022-08-09T16:36:00Z">
              <w:r>
                <w:t>Enter data</w:t>
              </w:r>
            </w:ins>
            <w:del w:id="2558" w:author="Bambi C" w:date="2022-08-09T16:19:00Z">
              <w:r w:rsidR="006530C5" w:rsidDel="00510337">
                <w:delText>Display data.</w:delText>
              </w:r>
            </w:del>
          </w:p>
          <w:p w14:paraId="42F3C679" w14:textId="77777777" w:rsidR="00BA158E" w:rsidRDefault="00BA158E" w:rsidP="00933216">
            <w:pPr>
              <w:tabs>
                <w:tab w:val="left" w:pos="1258"/>
              </w:tabs>
              <w:rPr>
                <w:ins w:id="2559" w:author="Bambi C" w:date="2022-08-09T16:26:00Z"/>
              </w:rPr>
            </w:pPr>
          </w:p>
          <w:p w14:paraId="1E998C7B" w14:textId="3BF160EC" w:rsidR="006530C5" w:rsidDel="00DF1333" w:rsidRDefault="00BA158E" w:rsidP="00F604F6">
            <w:pPr>
              <w:tabs>
                <w:tab w:val="left" w:pos="1258"/>
              </w:tabs>
              <w:rPr>
                <w:del w:id="2560" w:author="Bambi C" w:date="2022-08-09T16:19:00Z"/>
              </w:rPr>
            </w:pPr>
            <w:ins w:id="2561" w:author="Bambi C" w:date="2022-08-09T16:26:00Z">
              <w:r w:rsidRPr="00BA158E">
                <w:rPr>
                  <w:noProof/>
                </w:rPr>
                <w:lastRenderedPageBreak/>
                <w:drawing>
                  <wp:inline distT="0" distB="0" distL="0" distR="0" wp14:anchorId="362014A7" wp14:editId="6B31C85D">
                    <wp:extent cx="3657600" cy="3831336"/>
                    <wp:effectExtent l="0" t="0" r="0" b="0"/>
                    <wp:docPr id="26" name="Picture 2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83133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00BBA589" w14:textId="77777777" w:rsidR="00DF1333" w:rsidRDefault="00DF1333" w:rsidP="00933216">
            <w:pPr>
              <w:tabs>
                <w:tab w:val="left" w:pos="1258"/>
              </w:tabs>
              <w:rPr>
                <w:ins w:id="2562" w:author="Bambi C" w:date="2022-08-09T16:26:00Z"/>
              </w:rPr>
            </w:pPr>
          </w:p>
          <w:p w14:paraId="7C2E9FF8" w14:textId="77777777" w:rsidR="00DF1333" w:rsidRDefault="00DF1333" w:rsidP="00933216">
            <w:pPr>
              <w:tabs>
                <w:tab w:val="left" w:pos="1258"/>
              </w:tabs>
              <w:rPr>
                <w:ins w:id="2563" w:author="Bambi C" w:date="2022-08-09T16:26:00Z"/>
              </w:rPr>
            </w:pPr>
          </w:p>
          <w:p w14:paraId="3A3DF3E5" w14:textId="704BAED4" w:rsidR="00DF1333" w:rsidRDefault="00DF1333" w:rsidP="00933216">
            <w:pPr>
              <w:tabs>
                <w:tab w:val="left" w:pos="1258"/>
              </w:tabs>
              <w:rPr>
                <w:ins w:id="2564" w:author="Bambi C" w:date="2022-08-09T16:26:00Z"/>
              </w:rPr>
            </w:pPr>
            <w:ins w:id="2565" w:author="Bambi C" w:date="2022-08-09T16:26:00Z">
              <w:r>
                <w:t>Save file</w:t>
              </w:r>
            </w:ins>
          </w:p>
          <w:p w14:paraId="6427471E" w14:textId="71861EAD" w:rsidR="00DF1333" w:rsidRDefault="00D14050" w:rsidP="00933216">
            <w:pPr>
              <w:tabs>
                <w:tab w:val="left" w:pos="1258"/>
              </w:tabs>
              <w:rPr>
                <w:ins w:id="2566" w:author="Bambi C" w:date="2022-08-09T16:26:00Z"/>
              </w:rPr>
            </w:pPr>
            <w:ins w:id="2567" w:author="Bambi C" w:date="2022-08-09T16:28:00Z">
              <w:r w:rsidRPr="00D14050">
                <w:rPr>
                  <w:noProof/>
                </w:rPr>
                <w:lastRenderedPageBreak/>
                <w:drawing>
                  <wp:inline distT="0" distB="0" distL="0" distR="0" wp14:anchorId="4153CE7B" wp14:editId="58BA4EC9">
                    <wp:extent cx="3657600" cy="3950208"/>
                    <wp:effectExtent l="0" t="0" r="0" b="0"/>
                    <wp:docPr id="27" name="Picture 2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95020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41581AAA" w14:textId="77777777" w:rsidR="00DF1333" w:rsidRDefault="00DF1333" w:rsidP="00933216">
            <w:pPr>
              <w:tabs>
                <w:tab w:val="left" w:pos="1258"/>
              </w:tabs>
              <w:rPr>
                <w:ins w:id="2568" w:author="Bambi C" w:date="2022-08-09T16:26:00Z"/>
              </w:rPr>
            </w:pPr>
          </w:p>
          <w:p w14:paraId="648FF4FB" w14:textId="0CE8A3EC" w:rsidR="00DF1333" w:rsidRDefault="006C46CE" w:rsidP="00933216">
            <w:pPr>
              <w:tabs>
                <w:tab w:val="left" w:pos="1258"/>
              </w:tabs>
              <w:rPr>
                <w:ins w:id="2569" w:author="Bambi C" w:date="2022-08-09T16:26:00Z"/>
              </w:rPr>
            </w:pPr>
            <w:ins w:id="2570" w:author="Bambi C" w:date="2022-08-09T16:28:00Z">
              <w:r>
                <w:t>View output data file</w:t>
              </w:r>
            </w:ins>
          </w:p>
          <w:p w14:paraId="66A54356" w14:textId="3A7ED3E1" w:rsidR="006530C5" w:rsidDel="00DF740C" w:rsidRDefault="00DF740C" w:rsidP="00F604F6">
            <w:pPr>
              <w:tabs>
                <w:tab w:val="left" w:pos="1258"/>
              </w:tabs>
              <w:rPr>
                <w:del w:id="2571" w:author="Bambi C" w:date="2022-08-09T16:19:00Z"/>
              </w:rPr>
            </w:pPr>
            <w:ins w:id="2572" w:author="Bambi C" w:date="2022-08-09T16:29:00Z">
              <w:r w:rsidRPr="00DF740C">
                <w:rPr>
                  <w:noProof/>
                </w:rPr>
                <w:drawing>
                  <wp:inline distT="0" distB="0" distL="0" distR="0" wp14:anchorId="2E93234D" wp14:editId="21B29C2A">
                    <wp:extent cx="3657600" cy="1664208"/>
                    <wp:effectExtent l="0" t="0" r="0" b="0"/>
                    <wp:docPr id="28" name="Picture 2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66420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22D19951" w14:textId="77777777" w:rsidR="00DF740C" w:rsidRDefault="00DF740C" w:rsidP="00933216">
            <w:pPr>
              <w:tabs>
                <w:tab w:val="left" w:pos="1258"/>
              </w:tabs>
              <w:rPr>
                <w:ins w:id="2573" w:author="Bambi C" w:date="2022-08-09T16:29:00Z"/>
              </w:rPr>
            </w:pPr>
          </w:p>
          <w:p w14:paraId="50394767" w14:textId="1BE142B7" w:rsidR="006530C5" w:rsidDel="000409F2" w:rsidRDefault="006530C5" w:rsidP="00933216">
            <w:pPr>
              <w:tabs>
                <w:tab w:val="left" w:pos="1258"/>
              </w:tabs>
              <w:rPr>
                <w:del w:id="2574" w:author="Bambi C" w:date="2022-08-09T16:23:00Z"/>
              </w:rPr>
            </w:pPr>
            <w:del w:id="2575" w:author="Bambi C" w:date="2022-08-09T16:19:00Z">
              <w:r w:rsidDel="00510337">
                <w:delText>Save data to file</w:delText>
              </w:r>
            </w:del>
          </w:p>
          <w:p w14:paraId="35A58503" w14:textId="56C84E12" w:rsidR="00E27186" w:rsidRPr="009E33F3" w:rsidRDefault="00E27186" w:rsidP="00F604F6">
            <w:pPr>
              <w:tabs>
                <w:tab w:val="left" w:pos="1258"/>
              </w:tabs>
            </w:pPr>
          </w:p>
        </w:tc>
        <w:tc>
          <w:tcPr>
            <w:tcW w:w="928" w:type="dxa"/>
          </w:tcPr>
          <w:p w14:paraId="29ECA5A6" w14:textId="77777777" w:rsidR="00E27186" w:rsidRPr="009E33F3" w:rsidRDefault="00E27186" w:rsidP="00933216">
            <w:pPr>
              <w:tabs>
                <w:tab w:val="left" w:pos="1258"/>
              </w:tabs>
            </w:pPr>
            <w:r w:rsidRPr="00DB5EDB">
              <w:lastRenderedPageBreak/>
              <w:t>Pass</w:t>
            </w:r>
          </w:p>
        </w:tc>
      </w:tr>
      <w:tr w:rsidR="00E33365" w:rsidRPr="00F93B9C" w14:paraId="0CE9FEC1" w14:textId="77777777" w:rsidTr="008A3DDF">
        <w:tc>
          <w:tcPr>
            <w:tcW w:w="680" w:type="dxa"/>
          </w:tcPr>
          <w:p w14:paraId="4A1BDD7B" w14:textId="0F04B44E" w:rsidR="00CA75EA" w:rsidRPr="009E33F3" w:rsidRDefault="00CA75EA" w:rsidP="009E33F3">
            <w:pPr>
              <w:pStyle w:val="ListParagraph"/>
              <w:numPr>
                <w:ilvl w:val="0"/>
                <w:numId w:val="14"/>
              </w:numPr>
              <w:tabs>
                <w:tab w:val="left" w:pos="1258"/>
              </w:tabs>
              <w:jc w:val="both"/>
              <w:rPr>
                <w:u w:val="single"/>
              </w:rPr>
            </w:pPr>
          </w:p>
        </w:tc>
        <w:tc>
          <w:tcPr>
            <w:tcW w:w="2038" w:type="dxa"/>
          </w:tcPr>
          <w:p w14:paraId="298DB191" w14:textId="447FA3B2" w:rsidR="00A81556" w:rsidDel="000E788F" w:rsidRDefault="004B533E" w:rsidP="00A81556">
            <w:pPr>
              <w:tabs>
                <w:tab w:val="left" w:pos="1258"/>
              </w:tabs>
              <w:rPr>
                <w:del w:id="2576" w:author="Bambi C" w:date="2022-08-09T16:19:00Z"/>
              </w:rPr>
            </w:pPr>
            <w:ins w:id="2577" w:author="Bambi C" w:date="2022-08-09T16:33:00Z">
              <w:r>
                <w:t xml:space="preserve">Flow: </w:t>
              </w:r>
            </w:ins>
            <w:ins w:id="2578" w:author="Bambi C" w:date="2022-08-09T16:31:00Z">
              <w:r w:rsidR="005A3E30">
                <w:t xml:space="preserve">Remove </w:t>
              </w:r>
            </w:ins>
            <w:ins w:id="2579" w:author="Bambi C" w:date="2022-08-09T16:30:00Z">
              <w:r w:rsidR="005A3E30">
                <w:t>task to Save</w:t>
              </w:r>
            </w:ins>
            <w:del w:id="2580" w:author="Bambi C" w:date="2022-08-09T16:19:00Z">
              <w:r w:rsidR="00A81556" w:rsidDel="00510337">
                <w:delText>With no data entered.</w:delText>
              </w:r>
            </w:del>
          </w:p>
          <w:p w14:paraId="3BE1CAAA" w14:textId="72B4C0B5" w:rsidR="00A81556" w:rsidDel="000E788F" w:rsidRDefault="00A81556" w:rsidP="00A81556">
            <w:pPr>
              <w:tabs>
                <w:tab w:val="left" w:pos="1258"/>
              </w:tabs>
              <w:rPr>
                <w:del w:id="2581" w:author="Bambi C" w:date="2022-08-09T16:19:00Z"/>
              </w:rPr>
            </w:pPr>
          </w:p>
          <w:p w14:paraId="60289E11" w14:textId="1C6E66C0" w:rsidR="00A81556" w:rsidDel="00510337" w:rsidRDefault="00A81556" w:rsidP="00A81556">
            <w:pPr>
              <w:tabs>
                <w:tab w:val="left" w:pos="1258"/>
              </w:tabs>
              <w:rPr>
                <w:del w:id="2582" w:author="Bambi C" w:date="2022-08-09T16:19:00Z"/>
              </w:rPr>
            </w:pPr>
            <w:del w:id="2583" w:author="Bambi C" w:date="2022-08-09T16:19:00Z">
              <w:r w:rsidDel="00510337">
                <w:delText>Display data.</w:delText>
              </w:r>
            </w:del>
          </w:p>
          <w:p w14:paraId="1144E8DE" w14:textId="3236FBCD" w:rsidR="00A81556" w:rsidRPr="0013138B" w:rsidDel="00510337" w:rsidRDefault="00A81556" w:rsidP="00A81556">
            <w:pPr>
              <w:tabs>
                <w:tab w:val="left" w:pos="1258"/>
              </w:tabs>
              <w:rPr>
                <w:del w:id="2584" w:author="Bambi C" w:date="2022-08-09T16:19:00Z"/>
              </w:rPr>
            </w:pPr>
            <w:del w:id="2585" w:author="Bambi C" w:date="2022-08-09T16:19:00Z">
              <w:r w:rsidRPr="00CA75EA" w:rsidDel="00510337">
                <w:delText xml:space="preserve"> </w:delText>
              </w:r>
            </w:del>
          </w:p>
          <w:p w14:paraId="584DDDB4" w14:textId="0266C2E4" w:rsidR="00CA75EA" w:rsidRPr="009E33F3" w:rsidRDefault="00A81556" w:rsidP="00A81556">
            <w:pPr>
              <w:tabs>
                <w:tab w:val="left" w:pos="1258"/>
              </w:tabs>
            </w:pPr>
            <w:del w:id="2586" w:author="Bambi C" w:date="2022-08-09T16:19:00Z">
              <w:r w:rsidDel="00510337">
                <w:delText>Save data to file &gt; Quit.</w:delText>
              </w:r>
            </w:del>
          </w:p>
        </w:tc>
        <w:tc>
          <w:tcPr>
            <w:tcW w:w="5912" w:type="dxa"/>
          </w:tcPr>
          <w:p w14:paraId="4146C744" w14:textId="77777777" w:rsidR="005A3E30" w:rsidRDefault="005A3E30" w:rsidP="005A3E30">
            <w:pPr>
              <w:tabs>
                <w:tab w:val="left" w:pos="1258"/>
              </w:tabs>
              <w:rPr>
                <w:ins w:id="2587" w:author="Bambi C" w:date="2022-08-09T16:30:00Z"/>
              </w:rPr>
            </w:pPr>
            <w:ins w:id="2588" w:author="Bambi C" w:date="2022-08-09T16:30:00Z">
              <w:r>
                <w:t>Remove a task</w:t>
              </w:r>
            </w:ins>
          </w:p>
          <w:p w14:paraId="535740B6" w14:textId="4FCED646" w:rsidR="005A3E30" w:rsidRDefault="00A63B27" w:rsidP="005A3E30">
            <w:pPr>
              <w:tabs>
                <w:tab w:val="left" w:pos="1258"/>
              </w:tabs>
              <w:rPr>
                <w:ins w:id="2589" w:author="Bambi C" w:date="2022-08-09T16:31:00Z"/>
              </w:rPr>
            </w:pPr>
            <w:ins w:id="2590" w:author="Bambi C" w:date="2022-08-09T16:33:00Z">
              <w:r w:rsidRPr="00A63B27">
                <w:rPr>
                  <w:noProof/>
                </w:rPr>
                <w:lastRenderedPageBreak/>
                <w:drawing>
                  <wp:inline distT="0" distB="0" distL="0" distR="0" wp14:anchorId="4CFF09BB" wp14:editId="6AB63701">
                    <wp:extent cx="3657600" cy="4471416"/>
                    <wp:effectExtent l="0" t="0" r="0" b="0"/>
                    <wp:docPr id="30" name="Picture 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447141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14C14B36" w14:textId="77777777" w:rsidR="00C76EDD" w:rsidRDefault="00C76EDD" w:rsidP="005A3E30">
            <w:pPr>
              <w:tabs>
                <w:tab w:val="left" w:pos="1258"/>
              </w:tabs>
              <w:rPr>
                <w:ins w:id="2591" w:author="Bambi C" w:date="2022-08-09T16:30:00Z"/>
              </w:rPr>
            </w:pPr>
          </w:p>
          <w:p w14:paraId="555A6B1F" w14:textId="77777777" w:rsidR="005A3E30" w:rsidRDefault="005A3E30" w:rsidP="005A3E30">
            <w:pPr>
              <w:tabs>
                <w:tab w:val="left" w:pos="1258"/>
              </w:tabs>
              <w:rPr>
                <w:ins w:id="2592" w:author="Bambi C" w:date="2022-08-09T16:30:00Z"/>
              </w:rPr>
            </w:pPr>
            <w:ins w:id="2593" w:author="Bambi C" w:date="2022-08-09T16:30:00Z">
              <w:r>
                <w:t>Save file</w:t>
              </w:r>
            </w:ins>
          </w:p>
          <w:p w14:paraId="08CC5869" w14:textId="225D1C27" w:rsidR="005A3E30" w:rsidRDefault="00F439F5" w:rsidP="005A3E30">
            <w:pPr>
              <w:tabs>
                <w:tab w:val="left" w:pos="1258"/>
              </w:tabs>
              <w:rPr>
                <w:ins w:id="2594" w:author="Bambi C" w:date="2022-08-09T16:31:00Z"/>
              </w:rPr>
            </w:pPr>
            <w:ins w:id="2595" w:author="Bambi C" w:date="2022-08-09T16:34:00Z">
              <w:r w:rsidRPr="00F439F5">
                <w:rPr>
                  <w:noProof/>
                </w:rPr>
                <w:lastRenderedPageBreak/>
                <w:drawing>
                  <wp:inline distT="0" distB="0" distL="0" distR="0" wp14:anchorId="690DBD69" wp14:editId="186C811B">
                    <wp:extent cx="3657600" cy="3840480"/>
                    <wp:effectExtent l="0" t="0" r="0" b="0"/>
                    <wp:docPr id="31" name="Picture 3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84048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3B87915F" w14:textId="77777777" w:rsidR="00C76EDD" w:rsidRDefault="00C76EDD" w:rsidP="005A3E30">
            <w:pPr>
              <w:tabs>
                <w:tab w:val="left" w:pos="1258"/>
              </w:tabs>
              <w:rPr>
                <w:ins w:id="2596" w:author="Bambi C" w:date="2022-08-09T16:30:00Z"/>
              </w:rPr>
            </w:pPr>
          </w:p>
          <w:p w14:paraId="764FD111" w14:textId="226866F3" w:rsidR="008D0A17" w:rsidDel="005A3E30" w:rsidRDefault="005A3E30" w:rsidP="000409F2">
            <w:pPr>
              <w:tabs>
                <w:tab w:val="left" w:pos="1258"/>
              </w:tabs>
              <w:rPr>
                <w:del w:id="2597" w:author="Bambi C" w:date="2022-08-09T16:22:00Z"/>
              </w:rPr>
            </w:pPr>
            <w:ins w:id="2598" w:author="Bambi C" w:date="2022-08-09T16:30:00Z">
              <w:r>
                <w:t>View output data file</w:t>
              </w:r>
            </w:ins>
            <w:del w:id="2599" w:author="Bambi C" w:date="2022-08-09T16:22:00Z">
              <w:r w:rsidR="008D0A17" w:rsidDel="000409F2">
                <w:delText>Display data.</w:delText>
              </w:r>
            </w:del>
          </w:p>
          <w:p w14:paraId="68C6BA7C" w14:textId="77777777" w:rsidR="005A3E30" w:rsidRDefault="005A3E30" w:rsidP="005A3E30">
            <w:pPr>
              <w:tabs>
                <w:tab w:val="left" w:pos="1258"/>
              </w:tabs>
              <w:rPr>
                <w:ins w:id="2600" w:author="Bambi C" w:date="2022-08-09T16:30:00Z"/>
              </w:rPr>
            </w:pPr>
          </w:p>
          <w:p w14:paraId="5B8395D3" w14:textId="227503BF" w:rsidR="005A3E30" w:rsidRDefault="00905D99" w:rsidP="005A3E30">
            <w:pPr>
              <w:tabs>
                <w:tab w:val="left" w:pos="1258"/>
              </w:tabs>
              <w:rPr>
                <w:ins w:id="2601" w:author="Bambi C" w:date="2022-08-09T16:30:00Z"/>
              </w:rPr>
            </w:pPr>
            <w:ins w:id="2602" w:author="Bambi C" w:date="2022-08-09T16:35:00Z">
              <w:r w:rsidRPr="00905D99">
                <w:rPr>
                  <w:noProof/>
                </w:rPr>
                <w:drawing>
                  <wp:inline distT="0" distB="0" distL="0" distR="0" wp14:anchorId="7E1D6D3B" wp14:editId="257E91B2">
                    <wp:extent cx="3657600" cy="1664208"/>
                    <wp:effectExtent l="0" t="0" r="0" b="0"/>
                    <wp:docPr id="32" name="Picture 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66420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6F147E65" w14:textId="7E111F70" w:rsidR="008D0A17" w:rsidDel="000409F2" w:rsidRDefault="008D0A17" w:rsidP="008D0A17">
            <w:pPr>
              <w:tabs>
                <w:tab w:val="left" w:pos="1258"/>
              </w:tabs>
              <w:rPr>
                <w:del w:id="2603" w:author="Bambi C" w:date="2022-08-09T16:22:00Z"/>
              </w:rPr>
            </w:pPr>
          </w:p>
          <w:p w14:paraId="0041E766" w14:textId="71F014F4" w:rsidR="008D0A17" w:rsidDel="000409F2" w:rsidRDefault="008D0A17" w:rsidP="008D0A17">
            <w:pPr>
              <w:tabs>
                <w:tab w:val="left" w:pos="1258"/>
              </w:tabs>
              <w:rPr>
                <w:del w:id="2604" w:author="Bambi C" w:date="2022-08-09T16:22:00Z"/>
              </w:rPr>
            </w:pPr>
          </w:p>
          <w:p w14:paraId="52678711" w14:textId="2260CBDB" w:rsidR="008D0A17" w:rsidDel="000E788F" w:rsidRDefault="008D0A17" w:rsidP="00CA75EA">
            <w:pPr>
              <w:tabs>
                <w:tab w:val="left" w:pos="1258"/>
              </w:tabs>
              <w:rPr>
                <w:del w:id="2605" w:author="Bambi C" w:date="2022-08-09T16:22:00Z"/>
              </w:rPr>
            </w:pPr>
            <w:del w:id="2606" w:author="Bambi C" w:date="2022-08-09T16:22:00Z">
              <w:r w:rsidDel="000409F2">
                <w:delText>Save data to file &gt; Quit.</w:delText>
              </w:r>
            </w:del>
          </w:p>
          <w:p w14:paraId="17642703" w14:textId="033FDBC4" w:rsidR="00CA75EA" w:rsidRPr="009E33F3" w:rsidRDefault="00CA75EA" w:rsidP="000409F2">
            <w:pPr>
              <w:tabs>
                <w:tab w:val="left" w:pos="1258"/>
              </w:tabs>
            </w:pPr>
          </w:p>
        </w:tc>
        <w:tc>
          <w:tcPr>
            <w:tcW w:w="928" w:type="dxa"/>
          </w:tcPr>
          <w:p w14:paraId="78395C47" w14:textId="408DACF3" w:rsidR="00CA75EA" w:rsidRPr="009E33F3" w:rsidRDefault="00CA75EA" w:rsidP="00CA75EA">
            <w:pPr>
              <w:tabs>
                <w:tab w:val="left" w:pos="1258"/>
              </w:tabs>
              <w:rPr>
                <w:highlight w:val="yellow"/>
              </w:rPr>
            </w:pPr>
            <w:r w:rsidRPr="00EC260A">
              <w:lastRenderedPageBreak/>
              <w:t>Pass</w:t>
            </w:r>
          </w:p>
        </w:tc>
      </w:tr>
    </w:tbl>
    <w:p w14:paraId="714E4E36" w14:textId="7D4E6B7B" w:rsidR="00122CBE" w:rsidRDefault="00CC1D37" w:rsidP="00D33C92">
      <w:pPr>
        <w:pStyle w:val="Caption"/>
      </w:pPr>
      <w:bookmarkStart w:id="2607" w:name="_Ref109756285"/>
      <w:r w:rsidRPr="00D33C92">
        <w:lastRenderedPageBreak/>
        <w:t xml:space="preserve">Figure </w:t>
      </w:r>
      <w:r>
        <w:fldChar w:fldCharType="begin"/>
      </w:r>
      <w:r>
        <w:rPr>
          <w:b w:val="0"/>
          <w:bCs w:val="0"/>
        </w:rPr>
        <w:instrText xml:space="preserve"> SEQ Figure \* ARABIC </w:instrText>
      </w:r>
      <w:r>
        <w:fldChar w:fldCharType="separate"/>
      </w:r>
      <w:ins w:id="2608" w:author="Bambi C" w:date="2022-08-09T16:09:00Z">
        <w:r w:rsidR="00EB3E36">
          <w:rPr>
            <w:b w:val="0"/>
            <w:bCs w:val="0"/>
            <w:noProof/>
          </w:rPr>
          <w:t>28</w:t>
        </w:r>
      </w:ins>
      <w:del w:id="2609" w:author="Bambi C" w:date="2022-08-09T16:09:00Z">
        <w:r w:rsidR="00D33C92" w:rsidDel="000A7C65">
          <w:rPr>
            <w:noProof/>
          </w:rPr>
          <w:delText>25</w:delText>
        </w:r>
      </w:del>
      <w:r>
        <w:rPr>
          <w:noProof/>
        </w:rPr>
        <w:fldChar w:fldCharType="end"/>
      </w:r>
      <w:bookmarkEnd w:id="2607"/>
      <w:r w:rsidRPr="00D33C92">
        <w:t>. Summary of tests performed and results</w:t>
      </w:r>
      <w:r w:rsidR="005958DF" w:rsidRPr="00D33C92">
        <w:t xml:space="preserve"> in </w:t>
      </w:r>
      <w:r w:rsidR="00D33C92" w:rsidRPr="009E33F3">
        <w:t>PyCharm</w:t>
      </w:r>
      <w:r w:rsidR="00904864" w:rsidRPr="00D33C92">
        <w:t xml:space="preserve"> IDE</w:t>
      </w:r>
    </w:p>
    <w:p w14:paraId="078964DD" w14:textId="1E196586" w:rsidR="00BD62F6" w:rsidRPr="00BD62F6" w:rsidRDefault="00BD62F6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3479FAD8" w14:textId="168CF47B" w:rsidR="0042697B" w:rsidRDefault="0042697B" w:rsidP="000663EC">
      <w:pPr>
        <w:pStyle w:val="Heading3"/>
      </w:pPr>
      <w:bookmarkStart w:id="2610" w:name="_Toc110958794"/>
      <w:r>
        <w:t>Result</w:t>
      </w:r>
      <w:r w:rsidR="00134144">
        <w:t>s</w:t>
      </w:r>
      <w:bookmarkEnd w:id="2610"/>
    </w:p>
    <w:p w14:paraId="2DE114BE" w14:textId="4E9CDF58" w:rsidR="00A128AD" w:rsidRDefault="00172369" w:rsidP="00051742">
      <w:r w:rsidRPr="009842F9">
        <w:t xml:space="preserve">Results from test cases all passed as the actual result matched what </w:t>
      </w:r>
      <w:r w:rsidR="00AB2990" w:rsidRPr="009842F9">
        <w:t>I was expecting for each of the value combinations input.</w:t>
      </w:r>
    </w:p>
    <w:p w14:paraId="1167F00C" w14:textId="05292656" w:rsidR="003102C0" w:rsidRDefault="003102C0" w:rsidP="009E33F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4B821050" w14:textId="52C870B6" w:rsidR="00A92EBC" w:rsidRDefault="0041059E" w:rsidP="000663EC">
      <w:pPr>
        <w:pStyle w:val="Heading2"/>
      </w:pPr>
      <w:bookmarkStart w:id="2611" w:name="_Toc109758190"/>
      <w:bookmarkStart w:id="2612" w:name="_Toc110337678"/>
      <w:bookmarkStart w:id="2613" w:name="_Toc110338812"/>
      <w:bookmarkStart w:id="2614" w:name="_Toc110338848"/>
      <w:bookmarkStart w:id="2615" w:name="_Toc110338883"/>
      <w:bookmarkStart w:id="2616" w:name="_Toc110338918"/>
      <w:bookmarkStart w:id="2617" w:name="_Toc110340971"/>
      <w:bookmarkStart w:id="2618" w:name="_Toc110341122"/>
      <w:bookmarkStart w:id="2619" w:name="_Toc110341192"/>
      <w:bookmarkStart w:id="2620" w:name="_Toc110341259"/>
      <w:bookmarkStart w:id="2621" w:name="_Toc110349540"/>
      <w:bookmarkStart w:id="2622" w:name="_Toc110349636"/>
      <w:bookmarkStart w:id="2623" w:name="_Toc110350382"/>
      <w:bookmarkStart w:id="2624" w:name="_Toc110380256"/>
      <w:bookmarkStart w:id="2625" w:name="_Toc109758191"/>
      <w:bookmarkStart w:id="2626" w:name="_Toc110337679"/>
      <w:bookmarkStart w:id="2627" w:name="_Toc110338813"/>
      <w:bookmarkStart w:id="2628" w:name="_Toc110338849"/>
      <w:bookmarkStart w:id="2629" w:name="_Toc110338884"/>
      <w:bookmarkStart w:id="2630" w:name="_Toc110338919"/>
      <w:bookmarkStart w:id="2631" w:name="_Toc110340972"/>
      <w:bookmarkStart w:id="2632" w:name="_Toc110341123"/>
      <w:bookmarkStart w:id="2633" w:name="_Toc110341193"/>
      <w:bookmarkStart w:id="2634" w:name="_Toc110341260"/>
      <w:bookmarkStart w:id="2635" w:name="_Toc110349541"/>
      <w:bookmarkStart w:id="2636" w:name="_Toc110349637"/>
      <w:bookmarkStart w:id="2637" w:name="_Toc110350383"/>
      <w:bookmarkStart w:id="2638" w:name="_Toc110380257"/>
      <w:bookmarkStart w:id="2639" w:name="_Toc110958795"/>
      <w:bookmarkEnd w:id="2611"/>
      <w:bookmarkEnd w:id="2612"/>
      <w:bookmarkEnd w:id="2613"/>
      <w:bookmarkEnd w:id="2614"/>
      <w:bookmarkEnd w:id="2615"/>
      <w:bookmarkEnd w:id="2616"/>
      <w:bookmarkEnd w:id="2617"/>
      <w:bookmarkEnd w:id="2618"/>
      <w:bookmarkEnd w:id="2619"/>
      <w:bookmarkEnd w:id="2620"/>
      <w:bookmarkEnd w:id="2621"/>
      <w:bookmarkEnd w:id="2622"/>
      <w:bookmarkEnd w:id="2623"/>
      <w:bookmarkEnd w:id="2624"/>
      <w:bookmarkEnd w:id="2625"/>
      <w:bookmarkEnd w:id="2626"/>
      <w:bookmarkEnd w:id="2627"/>
      <w:bookmarkEnd w:id="2628"/>
      <w:bookmarkEnd w:id="2629"/>
      <w:bookmarkEnd w:id="2630"/>
      <w:bookmarkEnd w:id="2631"/>
      <w:bookmarkEnd w:id="2632"/>
      <w:bookmarkEnd w:id="2633"/>
      <w:bookmarkEnd w:id="2634"/>
      <w:bookmarkEnd w:id="2635"/>
      <w:bookmarkEnd w:id="2636"/>
      <w:bookmarkEnd w:id="2637"/>
      <w:bookmarkEnd w:id="2638"/>
      <w:r>
        <w:lastRenderedPageBreak/>
        <w:t>Execution</w:t>
      </w:r>
      <w:bookmarkEnd w:id="2639"/>
    </w:p>
    <w:p w14:paraId="3BC4B595" w14:textId="34B10000" w:rsidR="00271F2A" w:rsidRDefault="00B90B6E" w:rsidP="00271F2A">
      <w:r w:rsidRPr="00C13ABA">
        <w:t>For the purpose of this assignment, execution is done via the Termina</w:t>
      </w:r>
      <w:r w:rsidR="00051742" w:rsidRPr="00C13ABA">
        <w:t>l</w:t>
      </w:r>
      <w:r w:rsidR="007B4FC5" w:rsidRPr="00C13ABA">
        <w:t xml:space="preserve"> which simulates executing in </w:t>
      </w:r>
      <w:r w:rsidR="00524D57">
        <w:t xml:space="preserve">Production </w:t>
      </w:r>
      <w:del w:id="2640" w:author="Bambi C" w:date="2022-08-09T16:09:00Z">
        <w:r w:rsidR="007B4FC5" w:rsidRPr="00C13ABA" w:rsidDel="00EB3E36">
          <w:delText xml:space="preserve"> </w:delText>
        </w:r>
      </w:del>
      <w:r w:rsidR="007B4FC5" w:rsidRPr="00C13ABA">
        <w:t xml:space="preserve">environment </w:t>
      </w:r>
      <w:r w:rsidR="00524D57">
        <w:t xml:space="preserve">(PROD) </w:t>
      </w:r>
      <w:r w:rsidR="007B4FC5" w:rsidRPr="00C13ABA">
        <w:t xml:space="preserve">as </w:t>
      </w:r>
      <w:r w:rsidR="00333A9B" w:rsidRPr="00C13ABA">
        <w:t xml:space="preserve">running the program in </w:t>
      </w:r>
      <w:r w:rsidR="00C13ABA" w:rsidRPr="009E33F3">
        <w:t>PyCharm</w:t>
      </w:r>
      <w:r w:rsidR="00333A9B" w:rsidRPr="00C13ABA">
        <w:t xml:space="preserve"> IDE simulates </w:t>
      </w:r>
      <w:r w:rsidR="00524D57">
        <w:t>testing</w:t>
      </w:r>
      <w:r w:rsidR="00333A9B" w:rsidRPr="00C13ABA">
        <w:t xml:space="preserve"> environment</w:t>
      </w:r>
      <w:r w:rsidR="00524D57">
        <w:t xml:space="preserve"> (TEST)</w:t>
      </w:r>
      <w:r w:rsidR="00051742" w:rsidRPr="00C13ABA">
        <w:t>.</w:t>
      </w:r>
    </w:p>
    <w:p w14:paraId="790B9140" w14:textId="4AFA4D00" w:rsidR="007B4FC5" w:rsidRPr="00271F2A" w:rsidRDefault="007B4FC5" w:rsidP="009E33F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066557BE" w14:textId="16DD3506" w:rsidR="00412E50" w:rsidRDefault="00412E50" w:rsidP="000663EC">
      <w:pPr>
        <w:pStyle w:val="Heading3"/>
      </w:pPr>
      <w:bookmarkStart w:id="2641" w:name="_Toc110958796"/>
      <w:r>
        <w:t>Terminal</w:t>
      </w:r>
      <w:bookmarkEnd w:id="2641"/>
    </w:p>
    <w:p w14:paraId="6233C808" w14:textId="47BD0572" w:rsidR="00016DFF" w:rsidRDefault="00016DFF" w:rsidP="00016DFF">
      <w:r>
        <w:t>Open Terminal</w:t>
      </w:r>
    </w:p>
    <w:p w14:paraId="0C4E12C9" w14:textId="768C7543" w:rsidR="008D1EC6" w:rsidRDefault="00FE1D80" w:rsidP="00FE1D80">
      <w:r>
        <w:t>Enter the following command</w:t>
      </w:r>
      <w:r w:rsidR="00466958">
        <w:t xml:space="preserve"> (</w:t>
      </w:r>
      <w:del w:id="2642" w:author="Bambi C" w:date="2022-08-09T17:03:00Z">
        <w:r w:rsidR="00466958" w:rsidDel="00D22E76">
          <w:delText>see</w:delText>
        </w:r>
        <w:r w:rsidR="00FC3129" w:rsidDel="00D22E76">
          <w:delText xml:space="preserve"> </w:delText>
        </w:r>
      </w:del>
      <w:r w:rsidR="00FC3129">
        <w:fldChar w:fldCharType="begin"/>
      </w:r>
      <w:r w:rsidR="00FC3129">
        <w:instrText xml:space="preserve"> REF _Ref109757365 \h </w:instrText>
      </w:r>
      <w:r w:rsidR="00FC3129">
        <w:fldChar w:fldCharType="separate"/>
      </w:r>
      <w:ins w:id="2643" w:author="Bambi C" w:date="2022-08-09T16:41:00Z">
        <w:r w:rsidR="00860C64">
          <w:t xml:space="preserve">Figure </w:t>
        </w:r>
        <w:r w:rsidR="00860C64">
          <w:rPr>
            <w:noProof/>
          </w:rPr>
          <w:t>29</w:t>
        </w:r>
      </w:ins>
      <w:del w:id="2644" w:author="Bambi C" w:date="2022-08-09T16:41:00Z">
        <w:r w:rsidR="00FC3129" w:rsidDel="00860C64">
          <w:delText xml:space="preserve">Figure </w:delText>
        </w:r>
        <w:r w:rsidR="00FC3129" w:rsidDel="00860C64">
          <w:rPr>
            <w:noProof/>
          </w:rPr>
          <w:delText>26</w:delText>
        </w:r>
      </w:del>
      <w:r w:rsidR="00FC3129">
        <w:fldChar w:fldCharType="end"/>
      </w:r>
      <w:r w:rsidR="00466958">
        <w:t>)</w:t>
      </w:r>
      <w:r>
        <w:t>:</w:t>
      </w:r>
    </w:p>
    <w:tbl>
      <w:tblPr>
        <w:tblStyle w:val="TableGrid"/>
        <w:tblW w:w="899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none" w:sz="0" w:space="0" w:color="auto"/>
          <w:insideV w:val="none" w:sz="0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8990"/>
      </w:tblGrid>
      <w:tr w:rsidR="00FE1D80" w14:paraId="7C2AE65B" w14:textId="77777777" w:rsidTr="009E33F3">
        <w:tc>
          <w:tcPr>
            <w:tcW w:w="8990" w:type="dxa"/>
            <w:shd w:val="clear" w:color="auto" w:fill="FFFFFF" w:themeFill="background1"/>
            <w:tcMar>
              <w:top w:w="72" w:type="dxa"/>
              <w:left w:w="72" w:type="dxa"/>
              <w:bottom w:w="72" w:type="dxa"/>
              <w:right w:w="72" w:type="dxa"/>
            </w:tcMar>
          </w:tcPr>
          <w:p w14:paraId="555A16D6" w14:textId="6C4C32CA" w:rsidR="00FE1D80" w:rsidRPr="009E33F3" w:rsidRDefault="00021BC5" w:rsidP="000663EC">
            <w:pPr>
              <w:keepNext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iCs w:val="0"/>
                <w:color w:val="000000" w:themeColor="text1"/>
              </w:rPr>
            </w:pPr>
            <w:r w:rsidRPr="009E33F3">
              <w:rPr>
                <w:rFonts w:ascii="Menlo" w:hAnsi="Menlo" w:cs="Menlo"/>
                <w:iCs w:val="0"/>
                <w:color w:val="000000" w:themeColor="text1"/>
              </w:rPr>
              <w:t xml:space="preserve">python3 [file </w:t>
            </w:r>
            <w:proofErr w:type="gramStart"/>
            <w:r w:rsidRPr="009E33F3">
              <w:rPr>
                <w:rFonts w:ascii="Menlo" w:hAnsi="Menlo" w:cs="Menlo"/>
                <w:iCs w:val="0"/>
                <w:color w:val="000000" w:themeColor="text1"/>
              </w:rPr>
              <w:t>path</w:t>
            </w:r>
            <w:r w:rsidR="000B6580">
              <w:rPr>
                <w:rFonts w:ascii="Menlo" w:hAnsi="Menlo" w:cs="Menlo"/>
                <w:iCs w:val="0"/>
                <w:color w:val="000000" w:themeColor="text1"/>
              </w:rPr>
              <w:t>]</w:t>
            </w:r>
            <w:r w:rsidRPr="009E33F3">
              <w:rPr>
                <w:rFonts w:ascii="Menlo" w:hAnsi="Menlo" w:cs="Menlo"/>
                <w:iCs w:val="0"/>
                <w:color w:val="000000" w:themeColor="text1"/>
              </w:rPr>
              <w:t>[</w:t>
            </w:r>
            <w:proofErr w:type="gramEnd"/>
            <w:r w:rsidRPr="009E33F3">
              <w:rPr>
                <w:rFonts w:ascii="Menlo" w:hAnsi="Menlo" w:cs="Menlo"/>
                <w:iCs w:val="0"/>
                <w:color w:val="000000" w:themeColor="text1"/>
              </w:rPr>
              <w:t>file</w:t>
            </w:r>
            <w:r w:rsidR="001B1562" w:rsidRPr="009E33F3">
              <w:rPr>
                <w:rFonts w:ascii="Menlo" w:hAnsi="Menlo" w:cs="Menlo"/>
                <w:iCs w:val="0"/>
                <w:color w:val="000000" w:themeColor="text1"/>
              </w:rPr>
              <w:t xml:space="preserve"> </w:t>
            </w:r>
            <w:r w:rsidRPr="009E33F3">
              <w:rPr>
                <w:rFonts w:ascii="Menlo" w:hAnsi="Menlo" w:cs="Menlo"/>
                <w:iCs w:val="0"/>
                <w:color w:val="000000" w:themeColor="text1"/>
              </w:rPr>
              <w:t>name]</w:t>
            </w:r>
          </w:p>
        </w:tc>
      </w:tr>
    </w:tbl>
    <w:p w14:paraId="6AEED075" w14:textId="1DB275E7" w:rsidR="00FF271C" w:rsidRDefault="00070E8A" w:rsidP="000663EC">
      <w:pPr>
        <w:pStyle w:val="Caption"/>
      </w:pPr>
      <w:bookmarkStart w:id="2645" w:name="_Ref109757365"/>
      <w:r>
        <w:t xml:space="preserve">Figure </w:t>
      </w:r>
      <w:fldSimple w:instr=" SEQ Figure \* ARABIC ">
        <w:ins w:id="2646" w:author="Bambi C" w:date="2022-08-09T16:41:00Z">
          <w:r w:rsidR="00860C64">
            <w:rPr>
              <w:noProof/>
            </w:rPr>
            <w:t>29</w:t>
          </w:r>
        </w:ins>
        <w:del w:id="2647" w:author="Bambi C" w:date="2022-08-09T16:41:00Z">
          <w:r w:rsidR="00DE22B7" w:rsidDel="00860C64">
            <w:rPr>
              <w:noProof/>
            </w:rPr>
            <w:delText>26</w:delText>
          </w:r>
        </w:del>
      </w:fldSimple>
      <w:bookmarkEnd w:id="2645"/>
      <w:r>
        <w:t xml:space="preserve">. Command for executing script </w:t>
      </w:r>
      <w:r w:rsidR="00330B87">
        <w:t>in</w:t>
      </w:r>
      <w:r>
        <w:t xml:space="preserve"> Terminal</w:t>
      </w:r>
    </w:p>
    <w:p w14:paraId="6313892F" w14:textId="08BBAF78" w:rsidR="00070E8A" w:rsidRDefault="00070E8A" w:rsidP="0041059E">
      <w:r>
        <w:t>Where:</w:t>
      </w:r>
    </w:p>
    <w:p w14:paraId="2817DA78" w14:textId="3CED5132" w:rsidR="00FF271C" w:rsidRDefault="00FF271C" w:rsidP="000663EC">
      <w:pPr>
        <w:ind w:left="720"/>
        <w:rPr>
          <w:b/>
          <w:bCs/>
        </w:rPr>
      </w:pPr>
      <w:r w:rsidRPr="00BF189C">
        <w:t xml:space="preserve">file path: </w:t>
      </w:r>
      <w:del w:id="2648" w:author="Bambi C" w:date="2022-08-09T16:42:00Z">
        <w:r w:rsidR="00C87D8A" w:rsidDel="00860C64">
          <w:delText xml:space="preserve">see </w:delText>
        </w:r>
      </w:del>
      <w:r w:rsidR="0018586B">
        <w:fldChar w:fldCharType="begin"/>
      </w:r>
      <w:r w:rsidR="0018586B">
        <w:instrText xml:space="preserve"> REF _Ref109672845 \h </w:instrText>
      </w:r>
      <w:r w:rsidR="0018586B">
        <w:fldChar w:fldCharType="separate"/>
      </w:r>
      <w:r w:rsidR="0018586B">
        <w:t xml:space="preserve">Figure </w:t>
      </w:r>
      <w:r w:rsidR="0018586B">
        <w:rPr>
          <w:noProof/>
        </w:rPr>
        <w:t>4</w:t>
      </w:r>
      <w:r w:rsidR="0018586B">
        <w:fldChar w:fldCharType="end"/>
      </w:r>
    </w:p>
    <w:p w14:paraId="17F20572" w14:textId="2A773418" w:rsidR="00B721B4" w:rsidRPr="00411F65" w:rsidRDefault="001A5D44" w:rsidP="000663EC">
      <w:pPr>
        <w:ind w:left="720"/>
      </w:pPr>
      <w:r w:rsidRPr="00411F65">
        <w:t>file name:</w:t>
      </w:r>
      <w:del w:id="2649" w:author="Bambi C" w:date="2022-08-09T16:41:00Z">
        <w:r w:rsidRPr="00411F65" w:rsidDel="00860C64">
          <w:delText xml:space="preserve"> </w:delText>
        </w:r>
        <w:r w:rsidR="00575EE2" w:rsidRPr="00411F65" w:rsidDel="00860C64">
          <w:rPr>
            <w:rPrChange w:id="2650" w:author="Bambi C" w:date="2022-08-09T16:43:00Z">
              <w:rPr>
                <w:b/>
                <w:bCs/>
              </w:rPr>
            </w:rPrChange>
          </w:rPr>
          <w:delText>HomeInventor</w:delText>
        </w:r>
      </w:del>
      <w:ins w:id="2651" w:author="Bambi C" w:date="2022-08-09T16:41:00Z">
        <w:r w:rsidR="00860C64" w:rsidRPr="00411F65">
          <w:rPr>
            <w:rPrChange w:id="2652" w:author="Bambi C" w:date="2022-08-09T16:43:00Z">
              <w:rPr>
                <w:b/>
                <w:bCs/>
              </w:rPr>
            </w:rPrChange>
          </w:rPr>
          <w:t xml:space="preserve"> </w:t>
        </w:r>
      </w:ins>
      <w:ins w:id="2653" w:author="Bambi C" w:date="2022-08-09T16:43:00Z">
        <w:r w:rsidR="00411F65" w:rsidRPr="00411F65">
          <w:rPr>
            <w:rPrChange w:id="2654" w:author="Bambi C" w:date="2022-08-09T16:43:00Z">
              <w:rPr>
                <w:b/>
                <w:bCs/>
              </w:rPr>
            </w:rPrChange>
          </w:rPr>
          <w:t xml:space="preserve">Section </w:t>
        </w:r>
        <w:r w:rsidR="006165AE">
          <w:fldChar w:fldCharType="begin"/>
        </w:r>
        <w:r w:rsidR="006165AE">
          <w:instrText xml:space="preserve"> REF _Ref110955834 \r \h </w:instrText>
        </w:r>
      </w:ins>
      <w:r w:rsidR="006165AE">
        <w:fldChar w:fldCharType="separate"/>
      </w:r>
      <w:ins w:id="2655" w:author="Bambi C" w:date="2022-08-09T16:43:00Z">
        <w:r w:rsidR="006165AE">
          <w:t>4.2.1.5</w:t>
        </w:r>
        <w:r w:rsidR="006165AE">
          <w:fldChar w:fldCharType="end"/>
        </w:r>
      </w:ins>
      <w:del w:id="2656" w:author="Bambi C" w:date="2022-08-09T16:41:00Z">
        <w:r w:rsidR="00575EE2" w:rsidRPr="00411F65" w:rsidDel="00860C64">
          <w:rPr>
            <w:rPrChange w:id="2657" w:author="Bambi C" w:date="2022-08-09T16:43:00Z">
              <w:rPr>
                <w:b/>
                <w:bCs/>
              </w:rPr>
            </w:rPrChange>
          </w:rPr>
          <w:delText>y</w:delText>
        </w:r>
        <w:r w:rsidR="009E6A12" w:rsidRPr="00411F65" w:rsidDel="00860C64">
          <w:rPr>
            <w:rPrChange w:id="2658" w:author="Bambi C" w:date="2022-08-09T16:43:00Z">
              <w:rPr>
                <w:b/>
                <w:bCs/>
              </w:rPr>
            </w:rPrChange>
          </w:rPr>
          <w:delText>.py</w:delText>
        </w:r>
      </w:del>
    </w:p>
    <w:p w14:paraId="1C6E27F4" w14:textId="03982D80" w:rsidR="006B1323" w:rsidRPr="009E33F3" w:rsidRDefault="00205FFF" w:rsidP="009E6A12">
      <w:r>
        <w:t>Re-p</w:t>
      </w:r>
      <w:r w:rsidR="00AA640D" w:rsidRPr="009E33F3">
        <w:t>erform test procedures</w:t>
      </w:r>
      <w:r w:rsidR="00F6723E">
        <w:t xml:space="preserve"> (see</w:t>
      </w:r>
      <w:r w:rsidR="003871DC">
        <w:t xml:space="preserve"> </w:t>
      </w:r>
      <w:r w:rsidR="003871DC">
        <w:fldChar w:fldCharType="begin"/>
      </w:r>
      <w:r w:rsidR="003871DC">
        <w:instrText xml:space="preserve"> REF _Ref109757300 \h </w:instrText>
      </w:r>
      <w:r w:rsidR="003871DC">
        <w:fldChar w:fldCharType="separate"/>
      </w:r>
      <w:r w:rsidR="003871DC">
        <w:t xml:space="preserve">Figure </w:t>
      </w:r>
      <w:r w:rsidR="003871DC">
        <w:rPr>
          <w:noProof/>
        </w:rPr>
        <w:t>27</w:t>
      </w:r>
      <w:r w:rsidR="003871DC">
        <w:fldChar w:fldCharType="end"/>
      </w:r>
      <w:r w:rsidR="00F6723E">
        <w:t>)</w:t>
      </w:r>
      <w:r w:rsidR="00191929">
        <w:t>.</w:t>
      </w:r>
      <w:r w:rsidR="00A86F99">
        <w:t xml:space="preserve"> </w:t>
      </w:r>
      <w:r w:rsidR="00576A03">
        <w:t>For</w:t>
      </w:r>
      <w:r w:rsidR="00A86F99">
        <w:t xml:space="preserve"> this assignment, the data inputted into HomeInventory.txt file has been erased and so the file is </w:t>
      </w:r>
      <w:r w:rsidR="00C9444E">
        <w:t>null.</w:t>
      </w:r>
    </w:p>
    <w:tbl>
      <w:tblPr>
        <w:tblStyle w:val="TableGrid"/>
        <w:tblW w:w="9558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674"/>
        <w:gridCol w:w="1991"/>
        <w:gridCol w:w="5976"/>
        <w:gridCol w:w="917"/>
      </w:tblGrid>
      <w:tr w:rsidR="005B4578" w:rsidRPr="006B73A0" w14:paraId="5F99DA31" w14:textId="77777777" w:rsidTr="00F238C7">
        <w:trPr>
          <w:tblHeader/>
        </w:trPr>
        <w:tc>
          <w:tcPr>
            <w:tcW w:w="674" w:type="dxa"/>
            <w:shd w:val="clear" w:color="auto" w:fill="EEE6F3" w:themeFill="accent1" w:themeFillTint="33"/>
          </w:tcPr>
          <w:p w14:paraId="6256CA97" w14:textId="77777777" w:rsidR="00EE23D2" w:rsidRPr="0013138B" w:rsidRDefault="00EE23D2" w:rsidP="0013138B">
            <w:pPr>
              <w:tabs>
                <w:tab w:val="left" w:pos="1258"/>
              </w:tabs>
              <w:jc w:val="right"/>
              <w:rPr>
                <w:b/>
                <w:bCs/>
                <w:u w:val="single"/>
              </w:rPr>
            </w:pPr>
            <w:r w:rsidRPr="0013138B">
              <w:rPr>
                <w:b/>
                <w:bCs/>
              </w:rPr>
              <w:t xml:space="preserve">Test </w:t>
            </w:r>
            <w:r>
              <w:rPr>
                <w:b/>
                <w:bCs/>
              </w:rPr>
              <w:t>flow</w:t>
            </w:r>
            <w:r w:rsidRPr="0013138B">
              <w:rPr>
                <w:b/>
                <w:bCs/>
              </w:rPr>
              <w:t xml:space="preserve"> ID</w:t>
            </w:r>
          </w:p>
        </w:tc>
        <w:tc>
          <w:tcPr>
            <w:tcW w:w="1991" w:type="dxa"/>
            <w:shd w:val="clear" w:color="auto" w:fill="EEE6F3" w:themeFill="accent1" w:themeFillTint="33"/>
          </w:tcPr>
          <w:p w14:paraId="36A6F379" w14:textId="77777777" w:rsidR="00EE23D2" w:rsidRPr="00E27186" w:rsidRDefault="00EE23D2" w:rsidP="0013138B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13138B">
              <w:rPr>
                <w:b/>
                <w:bCs/>
              </w:rPr>
              <w:t>Test description</w:t>
            </w:r>
          </w:p>
          <w:p w14:paraId="3DD74305" w14:textId="77777777" w:rsidR="00EE23D2" w:rsidRPr="0013138B" w:rsidRDefault="00EE23D2" w:rsidP="0013138B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</w:p>
        </w:tc>
        <w:tc>
          <w:tcPr>
            <w:tcW w:w="5976" w:type="dxa"/>
            <w:shd w:val="clear" w:color="auto" w:fill="EEE6F3" w:themeFill="accent1" w:themeFillTint="33"/>
          </w:tcPr>
          <w:p w14:paraId="0632FD66" w14:textId="77777777" w:rsidR="00EE23D2" w:rsidRPr="0013138B" w:rsidRDefault="00EE23D2" w:rsidP="0013138B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13138B">
              <w:rPr>
                <w:b/>
                <w:bCs/>
              </w:rPr>
              <w:t>Actual output</w:t>
            </w:r>
          </w:p>
        </w:tc>
        <w:tc>
          <w:tcPr>
            <w:tcW w:w="917" w:type="dxa"/>
            <w:shd w:val="clear" w:color="auto" w:fill="EEE6F3" w:themeFill="accent1" w:themeFillTint="33"/>
          </w:tcPr>
          <w:p w14:paraId="6D2FD8B7" w14:textId="77777777" w:rsidR="00EE23D2" w:rsidRPr="0013138B" w:rsidRDefault="00EE23D2" w:rsidP="0013138B">
            <w:pPr>
              <w:tabs>
                <w:tab w:val="left" w:pos="1258"/>
              </w:tabs>
              <w:rPr>
                <w:b/>
                <w:bCs/>
                <w:u w:val="single"/>
              </w:rPr>
            </w:pPr>
            <w:r w:rsidRPr="0013138B">
              <w:rPr>
                <w:b/>
                <w:bCs/>
              </w:rPr>
              <w:t>Result</w:t>
            </w:r>
          </w:p>
        </w:tc>
      </w:tr>
      <w:tr w:rsidR="005B4578" w:rsidRPr="00F93B9C" w14:paraId="3FEA049C" w14:textId="77777777" w:rsidTr="00F238C7">
        <w:tc>
          <w:tcPr>
            <w:tcW w:w="674" w:type="dxa"/>
          </w:tcPr>
          <w:p w14:paraId="2C54716E" w14:textId="77777777" w:rsidR="008A3DDF" w:rsidRPr="0013138B" w:rsidRDefault="008A3DDF" w:rsidP="008A3DDF">
            <w:pPr>
              <w:pStyle w:val="ListParagraph"/>
              <w:numPr>
                <w:ilvl w:val="0"/>
                <w:numId w:val="25"/>
              </w:numPr>
              <w:tabs>
                <w:tab w:val="left" w:pos="1258"/>
              </w:tabs>
              <w:jc w:val="both"/>
              <w:rPr>
                <w:u w:val="single"/>
              </w:rPr>
            </w:pPr>
          </w:p>
        </w:tc>
        <w:tc>
          <w:tcPr>
            <w:tcW w:w="1991" w:type="dxa"/>
          </w:tcPr>
          <w:p w14:paraId="3E904474" w14:textId="6296CB51" w:rsidR="008A3DDF" w:rsidDel="002247B2" w:rsidRDefault="008A3DDF" w:rsidP="008A3DDF">
            <w:pPr>
              <w:tabs>
                <w:tab w:val="left" w:pos="1258"/>
              </w:tabs>
              <w:rPr>
                <w:del w:id="2659" w:author="Bambi C" w:date="2022-08-09T16:37:00Z"/>
              </w:rPr>
            </w:pPr>
            <w:ins w:id="2660" w:author="Bambi C" w:date="2022-08-09T16:38:00Z">
              <w:r>
                <w:t>With no data in data file, start the program and perform menu actions.</w:t>
              </w:r>
            </w:ins>
            <w:del w:id="2661" w:author="Bambi C" w:date="2022-08-09T16:37:00Z">
              <w:r w:rsidDel="002247B2">
                <w:delText>With no data entered.</w:delText>
              </w:r>
            </w:del>
          </w:p>
          <w:p w14:paraId="3F9EF886" w14:textId="1F2DD5BE" w:rsidR="008A3DDF" w:rsidDel="002247B2" w:rsidRDefault="008A3DDF" w:rsidP="008A3DDF">
            <w:pPr>
              <w:tabs>
                <w:tab w:val="left" w:pos="1258"/>
              </w:tabs>
              <w:rPr>
                <w:del w:id="2662" w:author="Bambi C" w:date="2022-08-09T16:37:00Z"/>
              </w:rPr>
            </w:pPr>
          </w:p>
          <w:p w14:paraId="50B0F31D" w14:textId="554F9157" w:rsidR="008A3DDF" w:rsidDel="002247B2" w:rsidRDefault="008A3DDF" w:rsidP="008A3DDF">
            <w:pPr>
              <w:tabs>
                <w:tab w:val="left" w:pos="1258"/>
              </w:tabs>
              <w:rPr>
                <w:del w:id="2663" w:author="Bambi C" w:date="2022-08-09T16:37:00Z"/>
              </w:rPr>
            </w:pPr>
            <w:del w:id="2664" w:author="Bambi C" w:date="2022-08-09T16:37:00Z">
              <w:r w:rsidDel="002247B2">
                <w:delText>Display data.</w:delText>
              </w:r>
            </w:del>
          </w:p>
          <w:p w14:paraId="2F6B6F7C" w14:textId="68878CB2" w:rsidR="008A3DDF" w:rsidDel="002247B2" w:rsidRDefault="008A3DDF" w:rsidP="008A3DDF">
            <w:pPr>
              <w:tabs>
                <w:tab w:val="left" w:pos="1258"/>
              </w:tabs>
              <w:rPr>
                <w:del w:id="2665" w:author="Bambi C" w:date="2022-08-09T16:37:00Z"/>
              </w:rPr>
            </w:pPr>
          </w:p>
          <w:p w14:paraId="47A0BA9E" w14:textId="733671D8" w:rsidR="008A3DDF" w:rsidDel="002247B2" w:rsidRDefault="008A3DDF" w:rsidP="008A3DDF">
            <w:pPr>
              <w:tabs>
                <w:tab w:val="left" w:pos="1258"/>
              </w:tabs>
              <w:rPr>
                <w:del w:id="2666" w:author="Bambi C" w:date="2022-08-09T16:37:00Z"/>
              </w:rPr>
            </w:pPr>
            <w:del w:id="2667" w:author="Bambi C" w:date="2022-08-09T16:37:00Z">
              <w:r w:rsidDel="002247B2">
                <w:delText>Enter two records:</w:delText>
              </w:r>
            </w:del>
          </w:p>
          <w:p w14:paraId="7C241FAE" w14:textId="2DF50978" w:rsidR="008A3DDF" w:rsidDel="002247B2" w:rsidRDefault="008A3DDF" w:rsidP="008A3DDF">
            <w:pPr>
              <w:tabs>
                <w:tab w:val="left" w:pos="1258"/>
              </w:tabs>
              <w:rPr>
                <w:del w:id="2668" w:author="Bambi C" w:date="2022-08-09T16:37:00Z"/>
              </w:rPr>
            </w:pPr>
            <w:del w:id="2669" w:author="Bambi C" w:date="2022-08-09T16:37:00Z">
              <w:r w:rsidDel="002247B2">
                <w:delText>lamp, 500</w:delText>
              </w:r>
            </w:del>
          </w:p>
          <w:p w14:paraId="10E03FB7" w14:textId="3C260F70" w:rsidR="008A3DDF" w:rsidRPr="0013138B" w:rsidDel="002247B2" w:rsidRDefault="008A3DDF" w:rsidP="008A3DDF">
            <w:pPr>
              <w:tabs>
                <w:tab w:val="left" w:pos="1258"/>
              </w:tabs>
              <w:rPr>
                <w:del w:id="2670" w:author="Bambi C" w:date="2022-08-09T16:37:00Z"/>
              </w:rPr>
            </w:pPr>
            <w:del w:id="2671" w:author="Bambi C" w:date="2022-08-09T16:37:00Z">
              <w:r w:rsidDel="002247B2">
                <w:delText>sofa, 850</w:delText>
              </w:r>
            </w:del>
          </w:p>
          <w:p w14:paraId="05F8F95F" w14:textId="1B2B0F03" w:rsidR="008A3DDF" w:rsidDel="002247B2" w:rsidRDefault="008A3DDF" w:rsidP="008A3DDF">
            <w:pPr>
              <w:tabs>
                <w:tab w:val="left" w:pos="1258"/>
              </w:tabs>
              <w:rPr>
                <w:del w:id="2672" w:author="Bambi C" w:date="2022-08-09T16:37:00Z"/>
              </w:rPr>
            </w:pPr>
          </w:p>
          <w:p w14:paraId="3B83533B" w14:textId="32582262" w:rsidR="008A3DDF" w:rsidDel="002247B2" w:rsidRDefault="008A3DDF" w:rsidP="008A3DDF">
            <w:pPr>
              <w:tabs>
                <w:tab w:val="left" w:pos="1258"/>
              </w:tabs>
              <w:rPr>
                <w:del w:id="2673" w:author="Bambi C" w:date="2022-08-09T16:37:00Z"/>
              </w:rPr>
            </w:pPr>
            <w:del w:id="2674" w:author="Bambi C" w:date="2022-08-09T16:37:00Z">
              <w:r w:rsidDel="002247B2">
                <w:delText>Display data</w:delText>
              </w:r>
            </w:del>
          </w:p>
          <w:p w14:paraId="381CCE3C" w14:textId="7A2BDD98" w:rsidR="008A3DDF" w:rsidDel="002247B2" w:rsidRDefault="008A3DDF" w:rsidP="008A3DDF">
            <w:pPr>
              <w:tabs>
                <w:tab w:val="left" w:pos="1258"/>
              </w:tabs>
              <w:rPr>
                <w:del w:id="2675" w:author="Bambi C" w:date="2022-08-09T16:37:00Z"/>
              </w:rPr>
            </w:pPr>
          </w:p>
          <w:p w14:paraId="4420986E" w14:textId="2845B0CC" w:rsidR="008A3DDF" w:rsidRPr="0013138B" w:rsidRDefault="008A3DDF" w:rsidP="008A3DDF">
            <w:pPr>
              <w:tabs>
                <w:tab w:val="left" w:pos="1258"/>
              </w:tabs>
            </w:pPr>
            <w:del w:id="2676" w:author="Bambi C" w:date="2022-08-09T16:37:00Z">
              <w:r w:rsidDel="002247B2">
                <w:delText>Save data to file</w:delText>
              </w:r>
            </w:del>
          </w:p>
        </w:tc>
        <w:tc>
          <w:tcPr>
            <w:tcW w:w="5976" w:type="dxa"/>
          </w:tcPr>
          <w:p w14:paraId="2043669B" w14:textId="77777777" w:rsidR="008361FC" w:rsidRDefault="008361FC" w:rsidP="008361FC">
            <w:pPr>
              <w:tabs>
                <w:tab w:val="left" w:pos="1258"/>
              </w:tabs>
              <w:rPr>
                <w:ins w:id="2677" w:author="Bambi C" w:date="2022-08-09T16:39:00Z"/>
              </w:rPr>
            </w:pPr>
            <w:ins w:id="2678" w:author="Bambi C" w:date="2022-08-09T16:39:00Z">
              <w:r>
                <w:t>Open data file</w:t>
              </w:r>
            </w:ins>
          </w:p>
          <w:p w14:paraId="54C41D0D" w14:textId="77777777" w:rsidR="008361FC" w:rsidRDefault="008361FC" w:rsidP="008361FC">
            <w:pPr>
              <w:tabs>
                <w:tab w:val="left" w:pos="1258"/>
              </w:tabs>
              <w:rPr>
                <w:ins w:id="2679" w:author="Bambi C" w:date="2022-08-09T16:39:00Z"/>
              </w:rPr>
            </w:pPr>
            <w:ins w:id="2680" w:author="Bambi C" w:date="2022-08-09T16:39:00Z">
              <w:r w:rsidRPr="00840973">
                <w:rPr>
                  <w:noProof/>
                </w:rPr>
                <w:drawing>
                  <wp:inline distT="0" distB="0" distL="0" distR="0" wp14:anchorId="4B0A72F5" wp14:editId="6AE9076E">
                    <wp:extent cx="3657600" cy="1664208"/>
                    <wp:effectExtent l="0" t="0" r="0" b="0"/>
                    <wp:docPr id="33" name="Picture 3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66420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029B6646" w14:textId="77777777" w:rsidR="008361FC" w:rsidRDefault="008361FC" w:rsidP="008361FC">
            <w:pPr>
              <w:tabs>
                <w:tab w:val="left" w:pos="1258"/>
              </w:tabs>
              <w:rPr>
                <w:ins w:id="2681" w:author="Bambi C" w:date="2022-08-09T16:39:00Z"/>
              </w:rPr>
            </w:pPr>
          </w:p>
          <w:p w14:paraId="1EAF4A26" w14:textId="77777777" w:rsidR="008361FC" w:rsidRDefault="008361FC" w:rsidP="008361FC">
            <w:pPr>
              <w:tabs>
                <w:tab w:val="left" w:pos="1258"/>
              </w:tabs>
              <w:rPr>
                <w:ins w:id="2682" w:author="Bambi C" w:date="2022-08-09T16:39:00Z"/>
              </w:rPr>
            </w:pPr>
            <w:ins w:id="2683" w:author="Bambi C" w:date="2022-08-09T16:39:00Z">
              <w:r>
                <w:t xml:space="preserve">Program </w:t>
              </w:r>
              <w:proofErr w:type="gramStart"/>
              <w:r>
                <w:t>start</w:t>
              </w:r>
              <w:proofErr w:type="gramEnd"/>
            </w:ins>
          </w:p>
          <w:p w14:paraId="45BC488E" w14:textId="575B322F" w:rsidR="008361FC" w:rsidRDefault="002C74EC" w:rsidP="008361FC">
            <w:pPr>
              <w:tabs>
                <w:tab w:val="left" w:pos="1258"/>
              </w:tabs>
              <w:rPr>
                <w:ins w:id="2684" w:author="Bambi C" w:date="2022-08-09T16:39:00Z"/>
              </w:rPr>
            </w:pPr>
            <w:ins w:id="2685" w:author="Bambi C" w:date="2022-08-09T16:46:00Z">
              <w:r w:rsidRPr="002C74EC">
                <w:rPr>
                  <w:noProof/>
                </w:rPr>
                <w:lastRenderedPageBreak/>
                <w:drawing>
                  <wp:inline distT="0" distB="0" distL="0" distR="0" wp14:anchorId="60A12790" wp14:editId="1867C30F">
                    <wp:extent cx="3657600" cy="2130552"/>
                    <wp:effectExtent l="0" t="0" r="0" b="0"/>
                    <wp:docPr id="42" name="Picture 4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13055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63385BA1" w14:textId="77777777" w:rsidR="008361FC" w:rsidRDefault="008361FC" w:rsidP="008361FC">
            <w:pPr>
              <w:tabs>
                <w:tab w:val="left" w:pos="1258"/>
              </w:tabs>
              <w:rPr>
                <w:ins w:id="2686" w:author="Bambi C" w:date="2022-08-09T16:39:00Z"/>
              </w:rPr>
            </w:pPr>
          </w:p>
          <w:p w14:paraId="04202CD9" w14:textId="77777777" w:rsidR="008361FC" w:rsidRDefault="008361FC" w:rsidP="008361FC">
            <w:pPr>
              <w:tabs>
                <w:tab w:val="left" w:pos="1258"/>
              </w:tabs>
              <w:jc w:val="center"/>
              <w:rPr>
                <w:ins w:id="2687" w:author="Bambi C" w:date="2022-08-09T16:39:00Z"/>
              </w:rPr>
            </w:pPr>
            <w:ins w:id="2688" w:author="Bambi C" w:date="2022-08-09T16:39:00Z">
              <w:r>
                <w:t>. . .</w:t>
              </w:r>
            </w:ins>
          </w:p>
          <w:p w14:paraId="61652FE3" w14:textId="77777777" w:rsidR="008361FC" w:rsidRDefault="008361FC" w:rsidP="008361FC">
            <w:pPr>
              <w:tabs>
                <w:tab w:val="left" w:pos="1258"/>
              </w:tabs>
              <w:rPr>
                <w:ins w:id="2689" w:author="Bambi C" w:date="2022-08-09T16:39:00Z"/>
              </w:rPr>
            </w:pPr>
            <w:ins w:id="2690" w:author="Bambi C" w:date="2022-08-09T16:39:00Z">
              <w:r>
                <w:t>// To limit redundant content, other menu options excluded.</w:t>
              </w:r>
            </w:ins>
          </w:p>
          <w:p w14:paraId="01EAF401" w14:textId="77777777" w:rsidR="008361FC" w:rsidRDefault="008361FC" w:rsidP="008361FC">
            <w:pPr>
              <w:tabs>
                <w:tab w:val="left" w:pos="1258"/>
              </w:tabs>
              <w:jc w:val="center"/>
              <w:rPr>
                <w:ins w:id="2691" w:author="Bambi C" w:date="2022-08-09T16:39:00Z"/>
              </w:rPr>
            </w:pPr>
            <w:ins w:id="2692" w:author="Bambi C" w:date="2022-08-09T16:39:00Z">
              <w:r>
                <w:t>. . .</w:t>
              </w:r>
            </w:ins>
          </w:p>
          <w:p w14:paraId="2D9F8A5A" w14:textId="77777777" w:rsidR="008361FC" w:rsidRDefault="008361FC" w:rsidP="008361FC">
            <w:pPr>
              <w:tabs>
                <w:tab w:val="left" w:pos="1258"/>
              </w:tabs>
              <w:jc w:val="center"/>
              <w:rPr>
                <w:ins w:id="2693" w:author="Bambi C" w:date="2022-08-09T16:39:00Z"/>
              </w:rPr>
            </w:pPr>
          </w:p>
          <w:p w14:paraId="5C8B7D2E" w14:textId="1B58EFA6" w:rsidR="008361FC" w:rsidRDefault="008361FC" w:rsidP="008361FC">
            <w:pPr>
              <w:tabs>
                <w:tab w:val="left" w:pos="1258"/>
              </w:tabs>
              <w:rPr>
                <w:ins w:id="2694" w:author="Bambi C" w:date="2022-08-09T16:39:00Z"/>
              </w:rPr>
            </w:pPr>
            <w:ins w:id="2695" w:author="Bambi C" w:date="2022-08-09T16:39:00Z">
              <w:r>
                <w:t xml:space="preserve">Menu option </w:t>
              </w:r>
            </w:ins>
            <w:ins w:id="2696" w:author="Bambi C" w:date="2022-08-09T16:47:00Z">
              <w:r w:rsidR="0050487C">
                <w:t>3</w:t>
              </w:r>
            </w:ins>
            <w:ins w:id="2697" w:author="Bambi C" w:date="2022-08-09T16:39:00Z">
              <w:r>
                <w:t xml:space="preserve">: </w:t>
              </w:r>
            </w:ins>
            <w:ins w:id="2698" w:author="Bambi C" w:date="2022-08-09T16:47:00Z">
              <w:r w:rsidR="0050487C">
                <w:t>Remove an existing item</w:t>
              </w:r>
            </w:ins>
          </w:p>
          <w:p w14:paraId="6E4E406C" w14:textId="703EFA77" w:rsidR="008361FC" w:rsidRDefault="0050487C" w:rsidP="008361FC">
            <w:pPr>
              <w:tabs>
                <w:tab w:val="left" w:pos="1258"/>
              </w:tabs>
              <w:rPr>
                <w:ins w:id="2699" w:author="Bambi C" w:date="2022-08-09T16:39:00Z"/>
              </w:rPr>
            </w:pPr>
            <w:ins w:id="2700" w:author="Bambi C" w:date="2022-08-09T16:47:00Z">
              <w:r w:rsidRPr="0050487C">
                <w:rPr>
                  <w:noProof/>
                </w:rPr>
                <w:drawing>
                  <wp:inline distT="0" distB="0" distL="0" distR="0" wp14:anchorId="3B1BA5EF" wp14:editId="33A8D387">
                    <wp:extent cx="3657600" cy="2130552"/>
                    <wp:effectExtent l="0" t="0" r="0" b="0"/>
                    <wp:docPr id="43" name="Picture 4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13055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31849C7D" w14:textId="3D61B883" w:rsidR="008A3DDF" w:rsidDel="002247B2" w:rsidRDefault="008A3DDF" w:rsidP="008A3DDF">
            <w:pPr>
              <w:tabs>
                <w:tab w:val="left" w:pos="1258"/>
              </w:tabs>
              <w:rPr>
                <w:del w:id="2701" w:author="Bambi C" w:date="2022-08-09T16:37:00Z"/>
              </w:rPr>
            </w:pPr>
            <w:del w:id="2702" w:author="Bambi C" w:date="2022-08-09T16:37:00Z">
              <w:r w:rsidDel="002247B2">
                <w:delText>Display data (no data entered).</w:delText>
              </w:r>
            </w:del>
          </w:p>
          <w:p w14:paraId="477429CC" w14:textId="68F05839" w:rsidR="008A3DDF" w:rsidDel="002247B2" w:rsidRDefault="008A3DDF" w:rsidP="008A3DDF">
            <w:pPr>
              <w:tabs>
                <w:tab w:val="left" w:pos="1258"/>
              </w:tabs>
              <w:rPr>
                <w:del w:id="2703" w:author="Bambi C" w:date="2022-08-09T16:37:00Z"/>
              </w:rPr>
            </w:pPr>
          </w:p>
          <w:p w14:paraId="4E744E66" w14:textId="67756C5B" w:rsidR="008A3DDF" w:rsidDel="002247B2" w:rsidRDefault="008A3DDF" w:rsidP="008A3DDF">
            <w:pPr>
              <w:tabs>
                <w:tab w:val="left" w:pos="1258"/>
              </w:tabs>
              <w:rPr>
                <w:del w:id="2704" w:author="Bambi C" w:date="2022-08-09T16:37:00Z"/>
              </w:rPr>
            </w:pPr>
          </w:p>
          <w:p w14:paraId="5EF09058" w14:textId="62CAD9B9" w:rsidR="008A3DDF" w:rsidDel="002247B2" w:rsidRDefault="008A3DDF" w:rsidP="008A3DDF">
            <w:pPr>
              <w:tabs>
                <w:tab w:val="left" w:pos="1258"/>
              </w:tabs>
              <w:rPr>
                <w:del w:id="2705" w:author="Bambi C" w:date="2022-08-09T16:37:00Z"/>
              </w:rPr>
            </w:pPr>
            <w:del w:id="2706" w:author="Bambi C" w:date="2022-08-09T16:37:00Z">
              <w:r w:rsidDel="002247B2">
                <w:delText>Enter record 1: lamp, 500</w:delText>
              </w:r>
            </w:del>
          </w:p>
          <w:p w14:paraId="4DDE7262" w14:textId="3D72B3DA" w:rsidR="008A3DDF" w:rsidDel="002247B2" w:rsidRDefault="008A3DDF" w:rsidP="008A3DDF">
            <w:pPr>
              <w:tabs>
                <w:tab w:val="left" w:pos="1258"/>
              </w:tabs>
              <w:rPr>
                <w:del w:id="2707" w:author="Bambi C" w:date="2022-08-09T16:37:00Z"/>
              </w:rPr>
            </w:pPr>
            <w:del w:id="2708" w:author="Bambi C" w:date="2022-08-09T16:37:00Z">
              <w:r w:rsidDel="002247B2">
                <w:delText>Enter record 2: sofa, 850</w:delText>
              </w:r>
            </w:del>
          </w:p>
          <w:p w14:paraId="69D70173" w14:textId="746A97DF" w:rsidR="008A3DDF" w:rsidDel="002247B2" w:rsidRDefault="008A3DDF" w:rsidP="008A3DDF">
            <w:pPr>
              <w:tabs>
                <w:tab w:val="left" w:pos="1258"/>
              </w:tabs>
              <w:rPr>
                <w:del w:id="2709" w:author="Bambi C" w:date="2022-08-09T16:37:00Z"/>
              </w:rPr>
            </w:pPr>
          </w:p>
          <w:p w14:paraId="785F8F89" w14:textId="38513282" w:rsidR="008A3DDF" w:rsidDel="002247B2" w:rsidRDefault="008A3DDF" w:rsidP="008A3DDF">
            <w:pPr>
              <w:tabs>
                <w:tab w:val="left" w:pos="1258"/>
              </w:tabs>
              <w:rPr>
                <w:del w:id="2710" w:author="Bambi C" w:date="2022-08-09T16:37:00Z"/>
              </w:rPr>
            </w:pPr>
          </w:p>
          <w:p w14:paraId="05127728" w14:textId="3A2D7FD0" w:rsidR="008A3DDF" w:rsidDel="002247B2" w:rsidRDefault="008A3DDF" w:rsidP="008A3DDF">
            <w:pPr>
              <w:tabs>
                <w:tab w:val="left" w:pos="1258"/>
              </w:tabs>
              <w:rPr>
                <w:del w:id="2711" w:author="Bambi C" w:date="2022-08-09T16:37:00Z"/>
              </w:rPr>
            </w:pPr>
            <w:del w:id="2712" w:author="Bambi C" w:date="2022-08-09T16:37:00Z">
              <w:r w:rsidDel="002247B2">
                <w:delText>Display data</w:delText>
              </w:r>
            </w:del>
          </w:p>
          <w:p w14:paraId="3071DABA" w14:textId="7E8D2D58" w:rsidR="008A3DDF" w:rsidDel="002247B2" w:rsidRDefault="008A3DDF" w:rsidP="008A3DDF">
            <w:pPr>
              <w:tabs>
                <w:tab w:val="left" w:pos="1258"/>
              </w:tabs>
              <w:rPr>
                <w:del w:id="2713" w:author="Bambi C" w:date="2022-08-09T16:37:00Z"/>
              </w:rPr>
            </w:pPr>
          </w:p>
          <w:p w14:paraId="1AE0D6F5" w14:textId="0911808F" w:rsidR="008A3DDF" w:rsidDel="002247B2" w:rsidRDefault="008A3DDF" w:rsidP="008A3DDF">
            <w:pPr>
              <w:tabs>
                <w:tab w:val="left" w:pos="1258"/>
              </w:tabs>
              <w:rPr>
                <w:del w:id="2714" w:author="Bambi C" w:date="2022-08-09T16:37:00Z"/>
              </w:rPr>
            </w:pPr>
          </w:p>
          <w:p w14:paraId="3EA3301F" w14:textId="11112AFF" w:rsidR="008A3DDF" w:rsidDel="002247B2" w:rsidRDefault="008A3DDF" w:rsidP="008A3DDF">
            <w:pPr>
              <w:tabs>
                <w:tab w:val="left" w:pos="1258"/>
              </w:tabs>
              <w:rPr>
                <w:del w:id="2715" w:author="Bambi C" w:date="2022-08-09T16:37:00Z"/>
              </w:rPr>
            </w:pPr>
            <w:del w:id="2716" w:author="Bambi C" w:date="2022-08-09T16:37:00Z">
              <w:r w:rsidDel="002247B2">
                <w:delText>Save data to file</w:delText>
              </w:r>
            </w:del>
          </w:p>
          <w:p w14:paraId="1579FB2B" w14:textId="5AAB424A" w:rsidR="008A3DDF" w:rsidDel="002247B2" w:rsidRDefault="008A3DDF" w:rsidP="008A3DDF">
            <w:pPr>
              <w:tabs>
                <w:tab w:val="left" w:pos="1258"/>
              </w:tabs>
              <w:rPr>
                <w:del w:id="2717" w:author="Bambi C" w:date="2022-08-09T16:37:00Z"/>
              </w:rPr>
            </w:pPr>
          </w:p>
          <w:p w14:paraId="03A5554D" w14:textId="771AFFEC" w:rsidR="008A3DDF" w:rsidDel="002247B2" w:rsidRDefault="008A3DDF" w:rsidP="008A3DDF">
            <w:pPr>
              <w:tabs>
                <w:tab w:val="left" w:pos="1258"/>
              </w:tabs>
              <w:rPr>
                <w:del w:id="2718" w:author="Bambi C" w:date="2022-08-09T16:37:00Z"/>
              </w:rPr>
            </w:pPr>
          </w:p>
          <w:p w14:paraId="78C612AE" w14:textId="5E1F7C42" w:rsidR="008A3DDF" w:rsidDel="002247B2" w:rsidRDefault="008A3DDF" w:rsidP="008A3DDF">
            <w:pPr>
              <w:tabs>
                <w:tab w:val="left" w:pos="1258"/>
              </w:tabs>
              <w:rPr>
                <w:del w:id="2719" w:author="Bambi C" w:date="2022-08-09T16:37:00Z"/>
              </w:rPr>
            </w:pPr>
            <w:del w:id="2720" w:author="Bambi C" w:date="2022-08-09T16:37:00Z">
              <w:r w:rsidDel="002247B2">
                <w:delText>HomeInventory.txt data file</w:delText>
              </w:r>
            </w:del>
          </w:p>
          <w:p w14:paraId="61C7A7C0" w14:textId="78EEE277" w:rsidR="008A3DDF" w:rsidDel="002247B2" w:rsidRDefault="008A3DDF" w:rsidP="008A3DDF">
            <w:pPr>
              <w:tabs>
                <w:tab w:val="left" w:pos="1258"/>
              </w:tabs>
              <w:rPr>
                <w:del w:id="2721" w:author="Bambi C" w:date="2022-08-09T16:37:00Z"/>
              </w:rPr>
            </w:pPr>
          </w:p>
          <w:p w14:paraId="3E29EDED" w14:textId="7F72DE0C" w:rsidR="008A3DDF" w:rsidDel="002247B2" w:rsidRDefault="008A3DDF" w:rsidP="008A3DDF">
            <w:pPr>
              <w:tabs>
                <w:tab w:val="left" w:pos="1258"/>
              </w:tabs>
              <w:rPr>
                <w:del w:id="2722" w:author="Bambi C" w:date="2022-08-09T16:37:00Z"/>
              </w:rPr>
            </w:pPr>
          </w:p>
          <w:p w14:paraId="0E47B773" w14:textId="20DB6757" w:rsidR="008A3DDF" w:rsidDel="002247B2" w:rsidRDefault="008A3DDF" w:rsidP="008A3DDF">
            <w:pPr>
              <w:tabs>
                <w:tab w:val="left" w:pos="1258"/>
              </w:tabs>
              <w:rPr>
                <w:del w:id="2723" w:author="Bambi C" w:date="2022-08-09T16:37:00Z"/>
              </w:rPr>
            </w:pPr>
            <w:del w:id="2724" w:author="Bambi C" w:date="2022-08-09T16:37:00Z">
              <w:r w:rsidDel="002247B2">
                <w:delText>HomeInventory.txt data file</w:delText>
              </w:r>
            </w:del>
          </w:p>
          <w:p w14:paraId="2A184257" w14:textId="1C183B91" w:rsidR="008A3DDF" w:rsidDel="002247B2" w:rsidRDefault="008A3DDF" w:rsidP="008A3DDF">
            <w:pPr>
              <w:tabs>
                <w:tab w:val="left" w:pos="1258"/>
              </w:tabs>
              <w:rPr>
                <w:del w:id="2725" w:author="Bambi C" w:date="2022-08-09T16:37:00Z"/>
              </w:rPr>
            </w:pPr>
          </w:p>
          <w:p w14:paraId="437B6B68" w14:textId="397073D3" w:rsidR="008A3DDF" w:rsidRPr="0013138B" w:rsidRDefault="008A3DDF" w:rsidP="008A3DDF">
            <w:pPr>
              <w:tabs>
                <w:tab w:val="left" w:pos="1258"/>
              </w:tabs>
            </w:pPr>
          </w:p>
        </w:tc>
        <w:tc>
          <w:tcPr>
            <w:tcW w:w="917" w:type="dxa"/>
          </w:tcPr>
          <w:p w14:paraId="70D45BE1" w14:textId="77777777" w:rsidR="008A3DDF" w:rsidRPr="0013138B" w:rsidRDefault="008A3DDF" w:rsidP="008A3DDF">
            <w:pPr>
              <w:tabs>
                <w:tab w:val="left" w:pos="1258"/>
              </w:tabs>
              <w:rPr>
                <w:highlight w:val="yellow"/>
              </w:rPr>
            </w:pPr>
            <w:r w:rsidRPr="00D97317">
              <w:lastRenderedPageBreak/>
              <w:t>Pass</w:t>
            </w:r>
          </w:p>
        </w:tc>
      </w:tr>
      <w:tr w:rsidR="005B4578" w:rsidRPr="00F93B9C" w14:paraId="598F071A" w14:textId="77777777" w:rsidTr="00F238C7">
        <w:tc>
          <w:tcPr>
            <w:tcW w:w="674" w:type="dxa"/>
          </w:tcPr>
          <w:p w14:paraId="2CE1E170" w14:textId="77777777" w:rsidR="008A3DDF" w:rsidRPr="0013138B" w:rsidRDefault="008A3DDF" w:rsidP="008A3DDF">
            <w:pPr>
              <w:pStyle w:val="ListParagraph"/>
              <w:numPr>
                <w:ilvl w:val="0"/>
                <w:numId w:val="25"/>
              </w:numPr>
              <w:tabs>
                <w:tab w:val="left" w:pos="1258"/>
              </w:tabs>
              <w:jc w:val="both"/>
              <w:rPr>
                <w:u w:val="single"/>
              </w:rPr>
            </w:pPr>
          </w:p>
        </w:tc>
        <w:tc>
          <w:tcPr>
            <w:tcW w:w="1991" w:type="dxa"/>
          </w:tcPr>
          <w:p w14:paraId="70925077" w14:textId="67C1D92B" w:rsidR="008A3DDF" w:rsidDel="002247B2" w:rsidRDefault="008A3DDF" w:rsidP="008A3DDF">
            <w:pPr>
              <w:tabs>
                <w:tab w:val="left" w:pos="1258"/>
              </w:tabs>
              <w:rPr>
                <w:del w:id="2726" w:author="Bambi C" w:date="2022-08-09T16:37:00Z"/>
              </w:rPr>
            </w:pPr>
            <w:ins w:id="2727" w:author="Bambi C" w:date="2022-08-09T16:38:00Z">
              <w:r>
                <w:t>Flow: Add tasks to Save</w:t>
              </w:r>
            </w:ins>
            <w:del w:id="2728" w:author="Bambi C" w:date="2022-08-09T16:37:00Z">
              <w:r w:rsidDel="002247B2">
                <w:delText>With no data entered.</w:delText>
              </w:r>
            </w:del>
          </w:p>
          <w:p w14:paraId="3825C9B6" w14:textId="0043E0C8" w:rsidR="008A3DDF" w:rsidDel="002247B2" w:rsidRDefault="008A3DDF" w:rsidP="008A3DDF">
            <w:pPr>
              <w:tabs>
                <w:tab w:val="left" w:pos="1258"/>
              </w:tabs>
              <w:rPr>
                <w:del w:id="2729" w:author="Bambi C" w:date="2022-08-09T16:37:00Z"/>
              </w:rPr>
            </w:pPr>
          </w:p>
          <w:p w14:paraId="1CB814ED" w14:textId="4071E9C7" w:rsidR="008A3DDF" w:rsidDel="002247B2" w:rsidRDefault="008A3DDF" w:rsidP="008A3DDF">
            <w:pPr>
              <w:tabs>
                <w:tab w:val="left" w:pos="1258"/>
              </w:tabs>
              <w:rPr>
                <w:del w:id="2730" w:author="Bambi C" w:date="2022-08-09T16:37:00Z"/>
              </w:rPr>
            </w:pPr>
            <w:del w:id="2731" w:author="Bambi C" w:date="2022-08-09T16:37:00Z">
              <w:r w:rsidDel="002247B2">
                <w:delText>Display data.</w:delText>
              </w:r>
            </w:del>
          </w:p>
          <w:p w14:paraId="5D07785A" w14:textId="558FD98D" w:rsidR="008A3DDF" w:rsidRPr="0013138B" w:rsidDel="002247B2" w:rsidRDefault="008A3DDF" w:rsidP="008A3DDF">
            <w:pPr>
              <w:tabs>
                <w:tab w:val="left" w:pos="1258"/>
              </w:tabs>
              <w:rPr>
                <w:del w:id="2732" w:author="Bambi C" w:date="2022-08-09T16:37:00Z"/>
              </w:rPr>
            </w:pPr>
            <w:del w:id="2733" w:author="Bambi C" w:date="2022-08-09T16:37:00Z">
              <w:r w:rsidRPr="00CA75EA" w:rsidDel="002247B2">
                <w:delText xml:space="preserve"> </w:delText>
              </w:r>
            </w:del>
          </w:p>
          <w:p w14:paraId="02A0EDA4" w14:textId="4DAC9AFF" w:rsidR="008A3DDF" w:rsidRPr="0013138B" w:rsidRDefault="008A3DDF" w:rsidP="008A3DDF">
            <w:pPr>
              <w:tabs>
                <w:tab w:val="left" w:pos="1258"/>
              </w:tabs>
            </w:pPr>
            <w:del w:id="2734" w:author="Bambi C" w:date="2022-08-09T16:37:00Z">
              <w:r w:rsidDel="002247B2">
                <w:delText>Save data to file &gt; Return to menu.</w:delText>
              </w:r>
            </w:del>
          </w:p>
        </w:tc>
        <w:tc>
          <w:tcPr>
            <w:tcW w:w="5976" w:type="dxa"/>
          </w:tcPr>
          <w:p w14:paraId="4CFBDA58" w14:textId="77777777" w:rsidR="008361FC" w:rsidRDefault="008361FC" w:rsidP="008361FC">
            <w:pPr>
              <w:tabs>
                <w:tab w:val="left" w:pos="1258"/>
              </w:tabs>
              <w:rPr>
                <w:ins w:id="2735" w:author="Bambi C" w:date="2022-08-09T16:40:00Z"/>
              </w:rPr>
            </w:pPr>
            <w:ins w:id="2736" w:author="Bambi C" w:date="2022-08-09T16:40:00Z">
              <w:r>
                <w:t>Enter data</w:t>
              </w:r>
            </w:ins>
          </w:p>
          <w:p w14:paraId="74F42FAB" w14:textId="1ECA5512" w:rsidR="008361FC" w:rsidRDefault="005B4578" w:rsidP="008361FC">
            <w:pPr>
              <w:tabs>
                <w:tab w:val="left" w:pos="1258"/>
              </w:tabs>
              <w:rPr>
                <w:ins w:id="2737" w:author="Bambi C" w:date="2022-08-09T16:40:00Z"/>
              </w:rPr>
            </w:pPr>
            <w:ins w:id="2738" w:author="Bambi C" w:date="2022-08-09T16:48:00Z">
              <w:r w:rsidRPr="005B4578">
                <w:rPr>
                  <w:noProof/>
                </w:rPr>
                <w:lastRenderedPageBreak/>
                <w:drawing>
                  <wp:inline distT="0" distB="0" distL="0" distR="0" wp14:anchorId="532E630A" wp14:editId="509D8823">
                    <wp:extent cx="3657600" cy="3986784"/>
                    <wp:effectExtent l="0" t="0" r="0" b="0"/>
                    <wp:docPr id="45" name="Picture 4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98678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56D59AD2" w14:textId="77777777" w:rsidR="008361FC" w:rsidRDefault="008361FC" w:rsidP="008361FC">
            <w:pPr>
              <w:tabs>
                <w:tab w:val="left" w:pos="1258"/>
              </w:tabs>
              <w:rPr>
                <w:ins w:id="2739" w:author="Bambi C" w:date="2022-08-09T16:40:00Z"/>
              </w:rPr>
            </w:pPr>
          </w:p>
          <w:p w14:paraId="5BA1531D" w14:textId="77777777" w:rsidR="008361FC" w:rsidRDefault="008361FC" w:rsidP="008361FC">
            <w:pPr>
              <w:tabs>
                <w:tab w:val="left" w:pos="1258"/>
              </w:tabs>
              <w:rPr>
                <w:ins w:id="2740" w:author="Bambi C" w:date="2022-08-09T16:40:00Z"/>
              </w:rPr>
            </w:pPr>
            <w:ins w:id="2741" w:author="Bambi C" w:date="2022-08-09T16:40:00Z">
              <w:r>
                <w:t>Save file</w:t>
              </w:r>
            </w:ins>
          </w:p>
          <w:p w14:paraId="56FE5DCB" w14:textId="2DC4890C" w:rsidR="008361FC" w:rsidRDefault="007B68E4" w:rsidP="008361FC">
            <w:pPr>
              <w:tabs>
                <w:tab w:val="left" w:pos="1258"/>
              </w:tabs>
              <w:rPr>
                <w:ins w:id="2742" w:author="Bambi C" w:date="2022-08-09T16:40:00Z"/>
              </w:rPr>
            </w:pPr>
            <w:ins w:id="2743" w:author="Bambi C" w:date="2022-08-09T16:49:00Z">
              <w:r w:rsidRPr="007B68E4">
                <w:rPr>
                  <w:noProof/>
                </w:rPr>
                <w:drawing>
                  <wp:inline distT="0" distB="0" distL="0" distR="0" wp14:anchorId="67CA5C6F" wp14:editId="699167F5">
                    <wp:extent cx="3657600" cy="3209544"/>
                    <wp:effectExtent l="0" t="0" r="0" b="0"/>
                    <wp:docPr id="46" name="Picture 4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209544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776121EA" w14:textId="77777777" w:rsidR="008361FC" w:rsidRDefault="008361FC" w:rsidP="008361FC">
            <w:pPr>
              <w:tabs>
                <w:tab w:val="left" w:pos="1258"/>
              </w:tabs>
              <w:rPr>
                <w:ins w:id="2744" w:author="Bambi C" w:date="2022-08-09T16:40:00Z"/>
              </w:rPr>
            </w:pPr>
          </w:p>
          <w:p w14:paraId="645F00CC" w14:textId="77777777" w:rsidR="008361FC" w:rsidRDefault="008361FC" w:rsidP="008361FC">
            <w:pPr>
              <w:tabs>
                <w:tab w:val="left" w:pos="1258"/>
              </w:tabs>
              <w:rPr>
                <w:ins w:id="2745" w:author="Bambi C" w:date="2022-08-09T16:40:00Z"/>
              </w:rPr>
            </w:pPr>
            <w:ins w:id="2746" w:author="Bambi C" w:date="2022-08-09T16:40:00Z">
              <w:r>
                <w:lastRenderedPageBreak/>
                <w:t>View output data file</w:t>
              </w:r>
            </w:ins>
          </w:p>
          <w:p w14:paraId="2BAE7671" w14:textId="77777777" w:rsidR="008361FC" w:rsidRDefault="008361FC" w:rsidP="008361FC">
            <w:pPr>
              <w:tabs>
                <w:tab w:val="left" w:pos="1258"/>
              </w:tabs>
              <w:rPr>
                <w:ins w:id="2747" w:author="Bambi C" w:date="2022-08-09T16:40:00Z"/>
              </w:rPr>
            </w:pPr>
            <w:ins w:id="2748" w:author="Bambi C" w:date="2022-08-09T16:40:00Z">
              <w:r w:rsidRPr="00DF740C">
                <w:rPr>
                  <w:noProof/>
                </w:rPr>
                <w:drawing>
                  <wp:inline distT="0" distB="0" distL="0" distR="0" wp14:anchorId="0F32EFE0" wp14:editId="3029189A">
                    <wp:extent cx="3657600" cy="1664208"/>
                    <wp:effectExtent l="0" t="0" r="0" b="0"/>
                    <wp:docPr id="38" name="Picture 3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66420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72C950FE" w14:textId="3D5FB5B9" w:rsidR="008A3DDF" w:rsidDel="002247B2" w:rsidRDefault="008A3DDF" w:rsidP="008A3DDF">
            <w:pPr>
              <w:tabs>
                <w:tab w:val="left" w:pos="1258"/>
              </w:tabs>
              <w:rPr>
                <w:del w:id="2749" w:author="Bambi C" w:date="2022-08-09T16:37:00Z"/>
              </w:rPr>
            </w:pPr>
            <w:del w:id="2750" w:author="Bambi C" w:date="2022-08-09T16:37:00Z">
              <w:r w:rsidDel="002247B2">
                <w:delText>Display data.</w:delText>
              </w:r>
            </w:del>
          </w:p>
          <w:p w14:paraId="303504C2" w14:textId="1BCB4F1A" w:rsidR="008A3DDF" w:rsidDel="002247B2" w:rsidRDefault="008A3DDF" w:rsidP="008A3DDF">
            <w:pPr>
              <w:tabs>
                <w:tab w:val="left" w:pos="1258"/>
              </w:tabs>
              <w:rPr>
                <w:del w:id="2751" w:author="Bambi C" w:date="2022-08-09T16:37:00Z"/>
              </w:rPr>
            </w:pPr>
          </w:p>
          <w:p w14:paraId="7D0440D8" w14:textId="61A66A91" w:rsidR="008A3DDF" w:rsidDel="002247B2" w:rsidRDefault="008A3DDF" w:rsidP="008A3DDF">
            <w:pPr>
              <w:tabs>
                <w:tab w:val="left" w:pos="1258"/>
              </w:tabs>
              <w:rPr>
                <w:del w:id="2752" w:author="Bambi C" w:date="2022-08-09T16:37:00Z"/>
              </w:rPr>
            </w:pPr>
          </w:p>
          <w:p w14:paraId="27388B6B" w14:textId="37069274" w:rsidR="008A3DDF" w:rsidDel="002247B2" w:rsidRDefault="008A3DDF" w:rsidP="008A3DDF">
            <w:pPr>
              <w:tabs>
                <w:tab w:val="left" w:pos="1258"/>
              </w:tabs>
              <w:rPr>
                <w:del w:id="2753" w:author="Bambi C" w:date="2022-08-09T16:37:00Z"/>
              </w:rPr>
            </w:pPr>
            <w:del w:id="2754" w:author="Bambi C" w:date="2022-08-09T16:37:00Z">
              <w:r w:rsidDel="002247B2">
                <w:delText>Save data to file</w:delText>
              </w:r>
            </w:del>
          </w:p>
          <w:p w14:paraId="3F493F8B" w14:textId="122D3A25" w:rsidR="008A3DDF" w:rsidRPr="00F37855" w:rsidDel="002247B2" w:rsidRDefault="008A3DDF" w:rsidP="008A3DDF">
            <w:pPr>
              <w:tabs>
                <w:tab w:val="left" w:pos="1258"/>
              </w:tabs>
              <w:rPr>
                <w:del w:id="2755" w:author="Bambi C" w:date="2022-08-09T16:37:00Z"/>
              </w:rPr>
            </w:pPr>
          </w:p>
          <w:p w14:paraId="3183062C" w14:textId="6C1C5449" w:rsidR="008A3DDF" w:rsidDel="002247B2" w:rsidRDefault="008A3DDF" w:rsidP="008A3DDF">
            <w:pPr>
              <w:tabs>
                <w:tab w:val="left" w:pos="1258"/>
              </w:tabs>
              <w:rPr>
                <w:del w:id="2756" w:author="Bambi C" w:date="2022-08-09T16:37:00Z"/>
              </w:rPr>
            </w:pPr>
          </w:p>
          <w:p w14:paraId="1ECE53EE" w14:textId="7883318A" w:rsidR="008A3DDF" w:rsidDel="002247B2" w:rsidRDefault="008A3DDF" w:rsidP="008A3DDF">
            <w:pPr>
              <w:tabs>
                <w:tab w:val="left" w:pos="1258"/>
              </w:tabs>
              <w:rPr>
                <w:del w:id="2757" w:author="Bambi C" w:date="2022-08-09T16:37:00Z"/>
              </w:rPr>
            </w:pPr>
            <w:del w:id="2758" w:author="Bambi C" w:date="2022-08-09T16:37:00Z">
              <w:r w:rsidDel="002247B2">
                <w:delText>HomeInventory.txt data file</w:delText>
              </w:r>
            </w:del>
          </w:p>
          <w:p w14:paraId="68A69AF4" w14:textId="125300BD" w:rsidR="008A3DDF" w:rsidDel="002247B2" w:rsidRDefault="008A3DDF" w:rsidP="008A3DDF">
            <w:pPr>
              <w:tabs>
                <w:tab w:val="left" w:pos="1258"/>
              </w:tabs>
              <w:rPr>
                <w:del w:id="2759" w:author="Bambi C" w:date="2022-08-09T16:37:00Z"/>
              </w:rPr>
            </w:pPr>
          </w:p>
          <w:p w14:paraId="78178FC2" w14:textId="0A909B68" w:rsidR="008A3DDF" w:rsidRPr="0013138B" w:rsidRDefault="008A3DDF" w:rsidP="008A3DDF">
            <w:pPr>
              <w:tabs>
                <w:tab w:val="left" w:pos="1258"/>
              </w:tabs>
            </w:pPr>
          </w:p>
        </w:tc>
        <w:tc>
          <w:tcPr>
            <w:tcW w:w="917" w:type="dxa"/>
          </w:tcPr>
          <w:p w14:paraId="3AF304A1" w14:textId="77777777" w:rsidR="008A3DDF" w:rsidRPr="0013138B" w:rsidRDefault="008A3DDF" w:rsidP="008A3DDF">
            <w:pPr>
              <w:tabs>
                <w:tab w:val="left" w:pos="1258"/>
              </w:tabs>
            </w:pPr>
            <w:r w:rsidRPr="00DB5EDB">
              <w:lastRenderedPageBreak/>
              <w:t>Pass</w:t>
            </w:r>
          </w:p>
        </w:tc>
      </w:tr>
      <w:tr w:rsidR="005B4578" w:rsidRPr="00F93B9C" w14:paraId="6585BB70" w14:textId="77777777" w:rsidTr="00F238C7">
        <w:tc>
          <w:tcPr>
            <w:tcW w:w="674" w:type="dxa"/>
          </w:tcPr>
          <w:p w14:paraId="24D08DE5" w14:textId="77777777" w:rsidR="008A3DDF" w:rsidRPr="0013138B" w:rsidRDefault="008A3DDF" w:rsidP="008A3DDF">
            <w:pPr>
              <w:pStyle w:val="ListParagraph"/>
              <w:numPr>
                <w:ilvl w:val="0"/>
                <w:numId w:val="25"/>
              </w:numPr>
              <w:tabs>
                <w:tab w:val="left" w:pos="1258"/>
              </w:tabs>
              <w:jc w:val="both"/>
              <w:rPr>
                <w:u w:val="single"/>
              </w:rPr>
            </w:pPr>
          </w:p>
        </w:tc>
        <w:tc>
          <w:tcPr>
            <w:tcW w:w="1991" w:type="dxa"/>
          </w:tcPr>
          <w:p w14:paraId="6FE04F0C" w14:textId="12B521E3" w:rsidR="008A3DDF" w:rsidDel="002247B2" w:rsidRDefault="008A3DDF" w:rsidP="008A3DDF">
            <w:pPr>
              <w:tabs>
                <w:tab w:val="left" w:pos="1258"/>
              </w:tabs>
              <w:rPr>
                <w:del w:id="2760" w:author="Bambi C" w:date="2022-08-09T16:37:00Z"/>
              </w:rPr>
            </w:pPr>
            <w:ins w:id="2761" w:author="Bambi C" w:date="2022-08-09T16:38:00Z">
              <w:r>
                <w:t>Flow: Remove task to Save</w:t>
              </w:r>
            </w:ins>
            <w:del w:id="2762" w:author="Bambi C" w:date="2022-08-09T16:37:00Z">
              <w:r w:rsidDel="002247B2">
                <w:delText>With no data entered.</w:delText>
              </w:r>
            </w:del>
          </w:p>
          <w:p w14:paraId="0B457CCB" w14:textId="14757A2D" w:rsidR="008A3DDF" w:rsidDel="002247B2" w:rsidRDefault="008A3DDF" w:rsidP="008A3DDF">
            <w:pPr>
              <w:tabs>
                <w:tab w:val="left" w:pos="1258"/>
              </w:tabs>
              <w:rPr>
                <w:del w:id="2763" w:author="Bambi C" w:date="2022-08-09T16:37:00Z"/>
              </w:rPr>
            </w:pPr>
          </w:p>
          <w:p w14:paraId="03D12DEC" w14:textId="252BE902" w:rsidR="008A3DDF" w:rsidDel="002247B2" w:rsidRDefault="008A3DDF" w:rsidP="008A3DDF">
            <w:pPr>
              <w:tabs>
                <w:tab w:val="left" w:pos="1258"/>
              </w:tabs>
              <w:rPr>
                <w:del w:id="2764" w:author="Bambi C" w:date="2022-08-09T16:37:00Z"/>
              </w:rPr>
            </w:pPr>
            <w:del w:id="2765" w:author="Bambi C" w:date="2022-08-09T16:37:00Z">
              <w:r w:rsidDel="002247B2">
                <w:delText>Display data.</w:delText>
              </w:r>
            </w:del>
          </w:p>
          <w:p w14:paraId="0ADB76BA" w14:textId="5085B3F5" w:rsidR="008A3DDF" w:rsidRPr="0013138B" w:rsidDel="002247B2" w:rsidRDefault="008A3DDF" w:rsidP="008A3DDF">
            <w:pPr>
              <w:tabs>
                <w:tab w:val="left" w:pos="1258"/>
              </w:tabs>
              <w:rPr>
                <w:del w:id="2766" w:author="Bambi C" w:date="2022-08-09T16:37:00Z"/>
              </w:rPr>
            </w:pPr>
            <w:del w:id="2767" w:author="Bambi C" w:date="2022-08-09T16:37:00Z">
              <w:r w:rsidRPr="00CA75EA" w:rsidDel="002247B2">
                <w:delText xml:space="preserve"> </w:delText>
              </w:r>
            </w:del>
          </w:p>
          <w:p w14:paraId="206675B2" w14:textId="34558D0E" w:rsidR="008A3DDF" w:rsidRPr="0013138B" w:rsidRDefault="008A3DDF" w:rsidP="008A3DDF">
            <w:pPr>
              <w:tabs>
                <w:tab w:val="left" w:pos="1258"/>
              </w:tabs>
            </w:pPr>
            <w:del w:id="2768" w:author="Bambi C" w:date="2022-08-09T16:37:00Z">
              <w:r w:rsidDel="002247B2">
                <w:delText>Save data to file &gt; Quit.</w:delText>
              </w:r>
            </w:del>
          </w:p>
        </w:tc>
        <w:tc>
          <w:tcPr>
            <w:tcW w:w="5976" w:type="dxa"/>
          </w:tcPr>
          <w:p w14:paraId="69CAC5A6" w14:textId="77777777" w:rsidR="00631982" w:rsidRDefault="00631982" w:rsidP="00631982">
            <w:pPr>
              <w:tabs>
                <w:tab w:val="left" w:pos="1258"/>
              </w:tabs>
              <w:rPr>
                <w:ins w:id="2769" w:author="Bambi C" w:date="2022-08-09T16:41:00Z"/>
              </w:rPr>
            </w:pPr>
            <w:ins w:id="2770" w:author="Bambi C" w:date="2022-08-09T16:41:00Z">
              <w:r>
                <w:t>Remove a task</w:t>
              </w:r>
            </w:ins>
          </w:p>
          <w:p w14:paraId="230D5F00" w14:textId="3BFBEC32" w:rsidR="00631982" w:rsidRDefault="00827EE3" w:rsidP="00631982">
            <w:pPr>
              <w:tabs>
                <w:tab w:val="left" w:pos="1258"/>
              </w:tabs>
              <w:rPr>
                <w:ins w:id="2771" w:author="Bambi C" w:date="2022-08-09T16:41:00Z"/>
              </w:rPr>
            </w:pPr>
            <w:ins w:id="2772" w:author="Bambi C" w:date="2022-08-09T16:50:00Z">
              <w:r w:rsidRPr="00827EE3">
                <w:rPr>
                  <w:noProof/>
                </w:rPr>
                <w:drawing>
                  <wp:inline distT="0" distB="0" distL="0" distR="0" wp14:anchorId="4AA117C0" wp14:editId="0E0A763E">
                    <wp:extent cx="3657600" cy="3593592"/>
                    <wp:effectExtent l="0" t="0" r="0" b="0"/>
                    <wp:docPr id="47" name="Picture 4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59359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530259D7" w14:textId="77777777" w:rsidR="00631982" w:rsidRDefault="00631982" w:rsidP="00631982">
            <w:pPr>
              <w:tabs>
                <w:tab w:val="left" w:pos="1258"/>
              </w:tabs>
              <w:rPr>
                <w:ins w:id="2773" w:author="Bambi C" w:date="2022-08-09T16:41:00Z"/>
              </w:rPr>
            </w:pPr>
          </w:p>
          <w:p w14:paraId="1C3D7AF4" w14:textId="77777777" w:rsidR="00631982" w:rsidRDefault="00631982" w:rsidP="00631982">
            <w:pPr>
              <w:tabs>
                <w:tab w:val="left" w:pos="1258"/>
              </w:tabs>
              <w:rPr>
                <w:ins w:id="2774" w:author="Bambi C" w:date="2022-08-09T16:41:00Z"/>
              </w:rPr>
            </w:pPr>
            <w:ins w:id="2775" w:author="Bambi C" w:date="2022-08-09T16:41:00Z">
              <w:r>
                <w:t>Save file</w:t>
              </w:r>
            </w:ins>
          </w:p>
          <w:p w14:paraId="7DA2A10D" w14:textId="6D4CFD8D" w:rsidR="00631982" w:rsidRDefault="00F238C7" w:rsidP="00631982">
            <w:pPr>
              <w:tabs>
                <w:tab w:val="left" w:pos="1258"/>
              </w:tabs>
              <w:rPr>
                <w:ins w:id="2776" w:author="Bambi C" w:date="2022-08-09T16:41:00Z"/>
              </w:rPr>
            </w:pPr>
            <w:ins w:id="2777" w:author="Bambi C" w:date="2022-08-09T16:51:00Z">
              <w:r w:rsidRPr="00F238C7">
                <w:rPr>
                  <w:noProof/>
                </w:rPr>
                <w:lastRenderedPageBreak/>
                <w:drawing>
                  <wp:inline distT="0" distB="0" distL="0" distR="0" wp14:anchorId="3DA80EC5" wp14:editId="56E34169">
                    <wp:extent cx="3657600" cy="3593592"/>
                    <wp:effectExtent l="0" t="0" r="0" b="0"/>
                    <wp:docPr id="48" name="Picture 4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359359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63097BB0" w14:textId="77777777" w:rsidR="00631982" w:rsidRDefault="00631982" w:rsidP="00631982">
            <w:pPr>
              <w:tabs>
                <w:tab w:val="left" w:pos="1258"/>
              </w:tabs>
              <w:rPr>
                <w:ins w:id="2778" w:author="Bambi C" w:date="2022-08-09T16:41:00Z"/>
              </w:rPr>
            </w:pPr>
          </w:p>
          <w:p w14:paraId="7DDAF476" w14:textId="77777777" w:rsidR="00631982" w:rsidRDefault="00631982" w:rsidP="00631982">
            <w:pPr>
              <w:tabs>
                <w:tab w:val="left" w:pos="1258"/>
              </w:tabs>
              <w:rPr>
                <w:ins w:id="2779" w:author="Bambi C" w:date="2022-08-09T16:41:00Z"/>
              </w:rPr>
            </w:pPr>
            <w:ins w:id="2780" w:author="Bambi C" w:date="2022-08-09T16:41:00Z">
              <w:r>
                <w:t>View output data file</w:t>
              </w:r>
            </w:ins>
          </w:p>
          <w:p w14:paraId="53E157CA" w14:textId="77777777" w:rsidR="00631982" w:rsidRDefault="00631982" w:rsidP="00631982">
            <w:pPr>
              <w:tabs>
                <w:tab w:val="left" w:pos="1258"/>
              </w:tabs>
              <w:rPr>
                <w:ins w:id="2781" w:author="Bambi C" w:date="2022-08-09T16:41:00Z"/>
              </w:rPr>
            </w:pPr>
            <w:ins w:id="2782" w:author="Bambi C" w:date="2022-08-09T16:41:00Z">
              <w:r w:rsidRPr="00905D99">
                <w:rPr>
                  <w:noProof/>
                </w:rPr>
                <w:drawing>
                  <wp:inline distT="0" distB="0" distL="0" distR="0" wp14:anchorId="649F3A83" wp14:editId="4B94948C">
                    <wp:extent cx="3657600" cy="1664208"/>
                    <wp:effectExtent l="0" t="0" r="0" b="0"/>
                    <wp:docPr id="41" name="Picture 4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3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166420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15BDE304" w14:textId="41C55124" w:rsidR="008A3DDF" w:rsidDel="002247B2" w:rsidRDefault="008A3DDF" w:rsidP="008A3DDF">
            <w:pPr>
              <w:tabs>
                <w:tab w:val="left" w:pos="1258"/>
              </w:tabs>
              <w:rPr>
                <w:del w:id="2783" w:author="Bambi C" w:date="2022-08-09T16:37:00Z"/>
              </w:rPr>
            </w:pPr>
            <w:del w:id="2784" w:author="Bambi C" w:date="2022-08-09T16:37:00Z">
              <w:r w:rsidDel="002247B2">
                <w:delText>Display data.</w:delText>
              </w:r>
            </w:del>
          </w:p>
          <w:p w14:paraId="30BAD085" w14:textId="49C6AE51" w:rsidR="008A3DDF" w:rsidDel="002247B2" w:rsidRDefault="008A3DDF" w:rsidP="008A3DDF">
            <w:pPr>
              <w:tabs>
                <w:tab w:val="left" w:pos="1258"/>
              </w:tabs>
              <w:rPr>
                <w:del w:id="2785" w:author="Bambi C" w:date="2022-08-09T16:37:00Z"/>
              </w:rPr>
            </w:pPr>
          </w:p>
          <w:p w14:paraId="09DE3D69" w14:textId="661A23E7" w:rsidR="008A3DDF" w:rsidDel="002247B2" w:rsidRDefault="008A3DDF" w:rsidP="008A3DDF">
            <w:pPr>
              <w:tabs>
                <w:tab w:val="left" w:pos="1258"/>
              </w:tabs>
              <w:rPr>
                <w:del w:id="2786" w:author="Bambi C" w:date="2022-08-09T16:37:00Z"/>
              </w:rPr>
            </w:pPr>
          </w:p>
          <w:p w14:paraId="2DE69660" w14:textId="1D9935AE" w:rsidR="008A3DDF" w:rsidDel="002247B2" w:rsidRDefault="008A3DDF" w:rsidP="008A3DDF">
            <w:pPr>
              <w:tabs>
                <w:tab w:val="left" w:pos="1258"/>
              </w:tabs>
              <w:rPr>
                <w:del w:id="2787" w:author="Bambi C" w:date="2022-08-09T16:37:00Z"/>
              </w:rPr>
            </w:pPr>
            <w:del w:id="2788" w:author="Bambi C" w:date="2022-08-09T16:37:00Z">
              <w:r w:rsidDel="002247B2">
                <w:delText>Save data to file &gt; Quit.</w:delText>
              </w:r>
            </w:del>
          </w:p>
          <w:p w14:paraId="0223A151" w14:textId="19AD225D" w:rsidR="008A3DDF" w:rsidDel="002247B2" w:rsidRDefault="008A3DDF" w:rsidP="008A3DDF">
            <w:pPr>
              <w:tabs>
                <w:tab w:val="left" w:pos="1258"/>
              </w:tabs>
              <w:rPr>
                <w:del w:id="2789" w:author="Bambi C" w:date="2022-08-09T16:37:00Z"/>
              </w:rPr>
            </w:pPr>
          </w:p>
          <w:p w14:paraId="6CB36F39" w14:textId="220C0E92" w:rsidR="008A3DDF" w:rsidDel="002247B2" w:rsidRDefault="008A3DDF" w:rsidP="008A3DDF">
            <w:pPr>
              <w:tabs>
                <w:tab w:val="left" w:pos="1258"/>
              </w:tabs>
              <w:rPr>
                <w:del w:id="2790" w:author="Bambi C" w:date="2022-08-09T16:37:00Z"/>
              </w:rPr>
            </w:pPr>
          </w:p>
          <w:p w14:paraId="61C9422E" w14:textId="30BF6A39" w:rsidR="008A3DDF" w:rsidDel="002247B2" w:rsidRDefault="008A3DDF" w:rsidP="008A3DDF">
            <w:pPr>
              <w:tabs>
                <w:tab w:val="left" w:pos="1258"/>
              </w:tabs>
              <w:rPr>
                <w:del w:id="2791" w:author="Bambi C" w:date="2022-08-09T16:37:00Z"/>
              </w:rPr>
            </w:pPr>
            <w:del w:id="2792" w:author="Bambi C" w:date="2022-08-09T16:37:00Z">
              <w:r w:rsidDel="002247B2">
                <w:delText>HomeInventory.txt data file</w:delText>
              </w:r>
            </w:del>
          </w:p>
          <w:p w14:paraId="554BEF5A" w14:textId="071722F1" w:rsidR="008A3DDF" w:rsidRPr="00F37855" w:rsidDel="00631982" w:rsidRDefault="008A3DDF" w:rsidP="008A3DDF">
            <w:pPr>
              <w:tabs>
                <w:tab w:val="left" w:pos="1258"/>
              </w:tabs>
              <w:rPr>
                <w:del w:id="2793" w:author="Bambi C" w:date="2022-08-09T16:41:00Z"/>
              </w:rPr>
            </w:pPr>
          </w:p>
          <w:p w14:paraId="2BF05BFF" w14:textId="77777777" w:rsidR="008A3DDF" w:rsidRPr="0013138B" w:rsidRDefault="008A3DDF" w:rsidP="008A3DDF">
            <w:pPr>
              <w:tabs>
                <w:tab w:val="left" w:pos="1258"/>
              </w:tabs>
            </w:pPr>
          </w:p>
        </w:tc>
        <w:tc>
          <w:tcPr>
            <w:tcW w:w="917" w:type="dxa"/>
          </w:tcPr>
          <w:p w14:paraId="3F0608A0" w14:textId="77777777" w:rsidR="008A3DDF" w:rsidRPr="0013138B" w:rsidRDefault="008A3DDF" w:rsidP="008A3DDF">
            <w:pPr>
              <w:tabs>
                <w:tab w:val="left" w:pos="1258"/>
              </w:tabs>
              <w:rPr>
                <w:highlight w:val="yellow"/>
              </w:rPr>
            </w:pPr>
            <w:r w:rsidRPr="00EC260A">
              <w:lastRenderedPageBreak/>
              <w:t>Pass</w:t>
            </w:r>
          </w:p>
        </w:tc>
      </w:tr>
    </w:tbl>
    <w:p w14:paraId="135D0E02" w14:textId="4E955A48" w:rsidR="009E6A12" w:rsidRPr="00051742" w:rsidRDefault="005958DF" w:rsidP="00DE22B7">
      <w:pPr>
        <w:pStyle w:val="Caption"/>
        <w:rPr>
          <w:highlight w:val="yellow"/>
        </w:rPr>
      </w:pPr>
      <w:bookmarkStart w:id="2794" w:name="_Ref109757300"/>
      <w:r>
        <w:t xml:space="preserve">Figure </w:t>
      </w:r>
      <w:fldSimple w:instr=" SEQ Figure \* ARABIC ">
        <w:ins w:id="2795" w:author="Bambi C" w:date="2022-08-09T16:09:00Z">
          <w:r w:rsidR="00EB3E36">
            <w:rPr>
              <w:noProof/>
            </w:rPr>
            <w:t>30</w:t>
          </w:r>
        </w:ins>
        <w:del w:id="2796" w:author="Bambi C" w:date="2022-08-09T16:09:00Z">
          <w:r w:rsidR="00DE22B7" w:rsidDel="00EB3E36">
            <w:rPr>
              <w:noProof/>
            </w:rPr>
            <w:delText>27</w:delText>
          </w:r>
        </w:del>
      </w:fldSimple>
      <w:bookmarkEnd w:id="2794"/>
      <w:r>
        <w:t xml:space="preserve">. </w:t>
      </w:r>
      <w:r w:rsidRPr="000A4475">
        <w:t xml:space="preserve">Summary of </w:t>
      </w:r>
      <w:r>
        <w:t xml:space="preserve">tests performed </w:t>
      </w:r>
      <w:r w:rsidR="00904864">
        <w:t xml:space="preserve">and results </w:t>
      </w:r>
      <w:r>
        <w:t>in Terminal</w:t>
      </w:r>
    </w:p>
    <w:p w14:paraId="3DEDAB9F" w14:textId="1C561BDE" w:rsidR="00BD62F6" w:rsidRDefault="00BD62F6" w:rsidP="009E6A12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54CDFC6E" w14:textId="195EE174" w:rsidR="004A1C45" w:rsidRDefault="0042697B" w:rsidP="0042697B">
      <w:pPr>
        <w:pStyle w:val="Heading3"/>
      </w:pPr>
      <w:bookmarkStart w:id="2797" w:name="_Toc110958797"/>
      <w:r>
        <w:t>Result</w:t>
      </w:r>
      <w:r w:rsidR="00134144">
        <w:t>s</w:t>
      </w:r>
      <w:bookmarkEnd w:id="2797"/>
    </w:p>
    <w:p w14:paraId="5288E054" w14:textId="49D4C827" w:rsidR="0078061B" w:rsidRPr="009E33F3" w:rsidRDefault="00134144" w:rsidP="0042697B">
      <w:r w:rsidRPr="009E33F3">
        <w:t xml:space="preserve">Using the same </w:t>
      </w:r>
      <w:r w:rsidR="001C391F" w:rsidRPr="009E33F3">
        <w:t xml:space="preserve">input values </w:t>
      </w:r>
      <w:r w:rsidR="00455E17" w:rsidRPr="009E33F3">
        <w:t xml:space="preserve">per </w:t>
      </w:r>
      <w:r w:rsidR="00455E17" w:rsidRPr="009E33F3">
        <w:rPr>
          <w:b/>
          <w:bCs/>
        </w:rPr>
        <w:t xml:space="preserve">Section </w:t>
      </w:r>
      <w:r w:rsidR="00FF2B53" w:rsidRPr="009E33F3">
        <w:rPr>
          <w:b/>
          <w:bCs/>
        </w:rPr>
        <w:fldChar w:fldCharType="begin"/>
      </w:r>
      <w:r w:rsidR="00FF2B53" w:rsidRPr="009E33F3">
        <w:rPr>
          <w:b/>
          <w:bCs/>
        </w:rPr>
        <w:instrText xml:space="preserve"> REF _Ref108285355 \r \h </w:instrText>
      </w:r>
      <w:r w:rsidR="0078061B" w:rsidRPr="009E33F3">
        <w:rPr>
          <w:b/>
          <w:bCs/>
        </w:rPr>
        <w:instrText xml:space="preserve"> \* MERGEFORMAT </w:instrText>
      </w:r>
      <w:r w:rsidR="00FF2B53" w:rsidRPr="009E33F3">
        <w:rPr>
          <w:b/>
          <w:bCs/>
        </w:rPr>
      </w:r>
      <w:r w:rsidR="00FF2B53" w:rsidRPr="009E33F3">
        <w:rPr>
          <w:b/>
          <w:bCs/>
        </w:rPr>
        <w:fldChar w:fldCharType="separate"/>
      </w:r>
      <w:r w:rsidR="00F71CFD" w:rsidRPr="009E33F3">
        <w:rPr>
          <w:b/>
          <w:bCs/>
        </w:rPr>
        <w:t>4.3.1</w:t>
      </w:r>
      <w:r w:rsidR="00FF2B53" w:rsidRPr="009E33F3">
        <w:rPr>
          <w:b/>
          <w:bCs/>
        </w:rPr>
        <w:fldChar w:fldCharType="end"/>
      </w:r>
      <w:r w:rsidR="00FF2B53" w:rsidRPr="009E33F3">
        <w:t>, produced the same results</w:t>
      </w:r>
      <w:r w:rsidR="001C391F" w:rsidRPr="009E33F3">
        <w:t xml:space="preserve"> </w:t>
      </w:r>
      <w:r w:rsidR="005A5851" w:rsidRPr="009E33F3">
        <w:t>as testing for both error messages of invalid input as well as correct</w:t>
      </w:r>
      <w:r w:rsidR="00AF4550" w:rsidRPr="00BD28B1">
        <w:t>ly formatted and stored</w:t>
      </w:r>
      <w:r w:rsidR="005A5851" w:rsidRPr="009E33F3">
        <w:t xml:space="preserve"> </w:t>
      </w:r>
      <w:r w:rsidR="00AF4550" w:rsidRPr="00BD28B1">
        <w:t>outputs</w:t>
      </w:r>
      <w:r w:rsidR="005A5851" w:rsidRPr="009E33F3">
        <w:t xml:space="preserve"> </w:t>
      </w:r>
      <w:r w:rsidR="00AF4550" w:rsidRPr="00BD28B1">
        <w:t>of</w:t>
      </w:r>
      <w:r w:rsidR="005A5851" w:rsidRPr="009E33F3">
        <w:t xml:space="preserve"> valid </w:t>
      </w:r>
      <w:r w:rsidR="00AF4550" w:rsidRPr="00BD28B1">
        <w:t xml:space="preserve">user </w:t>
      </w:r>
      <w:r w:rsidR="005A5851" w:rsidRPr="009E33F3">
        <w:t>inputs</w:t>
      </w:r>
      <w:r w:rsidR="00FF2B53" w:rsidRPr="009E33F3">
        <w:t>.</w:t>
      </w:r>
    </w:p>
    <w:p w14:paraId="312F1FEC" w14:textId="315DC4CC" w:rsidR="00330B87" w:rsidRPr="0042697B" w:rsidRDefault="00330B87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5850056A" w14:textId="3677FF96" w:rsidR="004A1C45" w:rsidRDefault="004A1C45" w:rsidP="000663EC">
      <w:pPr>
        <w:pStyle w:val="Heading1"/>
      </w:pPr>
      <w:bookmarkStart w:id="2798" w:name="_Toc110958798"/>
      <w:r>
        <w:lastRenderedPageBreak/>
        <w:t>Summary</w:t>
      </w:r>
      <w:bookmarkEnd w:id="2798"/>
    </w:p>
    <w:p w14:paraId="72DD6DC5" w14:textId="19CAF2D9" w:rsidR="00765FA8" w:rsidRDefault="00464CD5" w:rsidP="00AF4550">
      <w:del w:id="2799" w:author="Bambi C" w:date="2022-08-09T17:20:00Z">
        <w:r w:rsidRPr="009E33F3" w:rsidDel="006001C3">
          <w:rPr>
            <w:highlight w:val="yellow"/>
          </w:rPr>
          <w:delText>PLACEHOLDER</w:delText>
        </w:r>
      </w:del>
      <w:ins w:id="2800" w:author="Bambi C" w:date="2022-08-09T17:20:00Z">
        <w:r w:rsidR="006001C3">
          <w:t xml:space="preserve">After five weeks of assignments submitted for this course, I </w:t>
        </w:r>
        <w:r w:rsidR="004D40DC">
          <w:t>think I have learned t</w:t>
        </w:r>
      </w:ins>
      <w:ins w:id="2801" w:author="Bambi C" w:date="2022-08-09T17:21:00Z">
        <w:r w:rsidR="004D40DC">
          <w:t xml:space="preserve">o appreciate how </w:t>
        </w:r>
        <w:r w:rsidR="00FF7434">
          <w:t xml:space="preserve">Python is both </w:t>
        </w:r>
        <w:r w:rsidR="004D40DC">
          <w:t xml:space="preserve">accessible </w:t>
        </w:r>
        <w:r w:rsidR="00FF7434">
          <w:t>yet infinitely complex. Learning Python</w:t>
        </w:r>
      </w:ins>
      <w:ins w:id="2802" w:author="Bambi C" w:date="2022-08-09T17:22:00Z">
        <w:r w:rsidR="00415C1B">
          <w:t xml:space="preserve"> </w:t>
        </w:r>
        <w:r w:rsidR="00F2519C">
          <w:t xml:space="preserve">reminds me of what a buddy had once told me about </w:t>
        </w:r>
      </w:ins>
      <w:ins w:id="2803" w:author="Bambi C" w:date="2022-08-09T17:23:00Z">
        <w:r w:rsidR="00383174">
          <w:t>learning</w:t>
        </w:r>
      </w:ins>
      <w:ins w:id="2804" w:author="Bambi C" w:date="2022-08-09T17:22:00Z">
        <w:r w:rsidR="00F2519C">
          <w:t xml:space="preserve"> Texas Hold ‘</w:t>
        </w:r>
        <w:proofErr w:type="spellStart"/>
        <w:r w:rsidR="00F2519C">
          <w:t>Em</w:t>
        </w:r>
        <w:proofErr w:type="spellEnd"/>
        <w:r w:rsidR="00F2519C">
          <w:t xml:space="preserve"> Poker</w:t>
        </w:r>
      </w:ins>
      <w:ins w:id="2805" w:author="Bambi C" w:date="2022-08-09T17:23:00Z">
        <w:r w:rsidR="00F2519C">
          <w:t xml:space="preserve">: </w:t>
        </w:r>
        <w:r w:rsidR="00383174">
          <w:t xml:space="preserve">five minutes to learn, a lifetime to master. I think learning Python has taken me a bit longer than five </w:t>
        </w:r>
        <w:r w:rsidR="006211A5">
          <w:t>minutes and I have no illusions of mastery in one</w:t>
        </w:r>
      </w:ins>
      <w:ins w:id="2806" w:author="Bambi C" w:date="2022-08-09T17:24:00Z">
        <w:r w:rsidR="006211A5">
          <w:t xml:space="preserve"> lifetime, but</w:t>
        </w:r>
        <w:r w:rsidR="002D77EA">
          <w:t xml:space="preserve"> abstractly, I appreciate </w:t>
        </w:r>
      </w:ins>
      <w:ins w:id="2807" w:author="Bambi C" w:date="2022-08-09T17:25:00Z">
        <w:r w:rsidR="00866DFD">
          <w:t xml:space="preserve">the way in which Python leads me to think. </w:t>
        </w:r>
        <w:r w:rsidR="001F78B8">
          <w:t xml:space="preserve">This assignment </w:t>
        </w:r>
      </w:ins>
      <w:ins w:id="2808" w:author="Bambi C" w:date="2022-08-09T17:26:00Z">
        <w:r w:rsidR="00662ABA">
          <w:t>wa</w:t>
        </w:r>
      </w:ins>
      <w:ins w:id="2809" w:author="Bambi C" w:date="2022-08-09T17:27:00Z">
        <w:r w:rsidR="00662ABA">
          <w:t xml:space="preserve">s challenging because of the new elements (e.g., working with </w:t>
        </w:r>
      </w:ins>
      <w:ins w:id="2810" w:author="Bambi C" w:date="2022-08-09T17:28:00Z">
        <w:r w:rsidR="00D9472A">
          <w:t>dictionaries</w:t>
        </w:r>
      </w:ins>
      <w:ins w:id="2811" w:author="Bambi C" w:date="2022-08-09T17:27:00Z">
        <w:r w:rsidR="00662ABA">
          <w:t xml:space="preserve">, GitHub, </w:t>
        </w:r>
        <w:r w:rsidR="00D9472A">
          <w:t xml:space="preserve">working off somebody else’s code), but if I have </w:t>
        </w:r>
      </w:ins>
      <w:ins w:id="2812" w:author="Bambi C" w:date="2022-08-09T17:28:00Z">
        <w:r w:rsidR="00D9472A">
          <w:t xml:space="preserve">noticed a pattern, then it is the simple truth that the body of knowledge </w:t>
        </w:r>
        <w:r w:rsidR="00CD6AB8">
          <w:t>in learning a computer lang</w:t>
        </w:r>
      </w:ins>
      <w:ins w:id="2813" w:author="Bambi C" w:date="2022-08-09T17:29:00Z">
        <w:r w:rsidR="00CD6AB8">
          <w:t>uage is infinite and highly contextual.</w:t>
        </w:r>
        <w:r w:rsidR="00C729AB">
          <w:t xml:space="preserve"> Independently, I doubt I would have reached this level of </w:t>
        </w:r>
      </w:ins>
      <w:ins w:id="2814" w:author="Bambi C" w:date="2022-08-09T17:30:00Z">
        <w:r w:rsidR="006323D3">
          <w:t>learning</w:t>
        </w:r>
      </w:ins>
      <w:ins w:id="2815" w:author="Bambi C" w:date="2022-08-09T17:29:00Z">
        <w:r w:rsidR="00C729AB">
          <w:t xml:space="preserve"> </w:t>
        </w:r>
      </w:ins>
      <w:ins w:id="2816" w:author="Bambi C" w:date="2022-08-09T17:30:00Z">
        <w:r w:rsidR="006323D3">
          <w:t xml:space="preserve">in the same </w:t>
        </w:r>
        <w:r w:rsidR="007D767A">
          <w:t>amount of time. I do feel like th</w:t>
        </w:r>
      </w:ins>
      <w:ins w:id="2817" w:author="Bambi C" w:date="2022-08-09T17:31:00Z">
        <w:r w:rsidR="007D767A">
          <w:t xml:space="preserve">e style and </w:t>
        </w:r>
        <w:r w:rsidR="006900CF">
          <w:t>format of this</w:t>
        </w:r>
      </w:ins>
      <w:ins w:id="2818" w:author="Bambi C" w:date="2022-08-09T17:30:00Z">
        <w:r w:rsidR="007D767A">
          <w:t xml:space="preserve"> course is </w:t>
        </w:r>
      </w:ins>
      <w:ins w:id="2819" w:author="Bambi C" w:date="2022-08-09T17:31:00Z">
        <w:r w:rsidR="006900CF">
          <w:t>a good shortcut to learning Python.</w:t>
        </w:r>
        <w:r w:rsidR="007D767A">
          <w:t xml:space="preserve"> </w:t>
        </w:r>
      </w:ins>
    </w:p>
    <w:p w14:paraId="70C0AA13" w14:textId="17A04EEC" w:rsidR="00333A9B" w:rsidRDefault="00333A9B" w:rsidP="009E33F3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Pr="002C103A">
        <w:t>Table of Contents</w:t>
      </w:r>
      <w:r w:rsidRPr="00EB462D">
        <w:fldChar w:fldCharType="end"/>
      </w:r>
      <w:r w:rsidRPr="00EB462D">
        <w:t>]</w:t>
      </w:r>
    </w:p>
    <w:p w14:paraId="62864726" w14:textId="5C43E016" w:rsidR="00FE2010" w:rsidRDefault="00AC6C3C" w:rsidP="00C268DE">
      <w:pPr>
        <w:pStyle w:val="Heading1"/>
      </w:pPr>
      <w:bookmarkStart w:id="2820" w:name="_Toc108277488"/>
      <w:bookmarkStart w:id="2821" w:name="_Toc108277530"/>
      <w:bookmarkStart w:id="2822" w:name="_Toc108277583"/>
      <w:bookmarkStart w:id="2823" w:name="_Toc108277647"/>
      <w:bookmarkStart w:id="2824" w:name="_Toc108277681"/>
      <w:bookmarkStart w:id="2825" w:name="_Toc108277714"/>
      <w:bookmarkStart w:id="2826" w:name="_Toc108277818"/>
      <w:bookmarkStart w:id="2827" w:name="_Toc108278151"/>
      <w:bookmarkStart w:id="2828" w:name="_Toc108281150"/>
      <w:bookmarkStart w:id="2829" w:name="_Toc108284807"/>
      <w:bookmarkStart w:id="2830" w:name="_Toc108540092"/>
      <w:bookmarkStart w:id="2831" w:name="_Toc108540131"/>
      <w:bookmarkStart w:id="2832" w:name="_Toc108277489"/>
      <w:bookmarkStart w:id="2833" w:name="_Toc108277531"/>
      <w:bookmarkStart w:id="2834" w:name="_Toc108277584"/>
      <w:bookmarkStart w:id="2835" w:name="_Toc108277648"/>
      <w:bookmarkStart w:id="2836" w:name="_Toc108277682"/>
      <w:bookmarkStart w:id="2837" w:name="_Toc108277715"/>
      <w:bookmarkStart w:id="2838" w:name="_Toc108277819"/>
      <w:bookmarkStart w:id="2839" w:name="_Toc108278152"/>
      <w:bookmarkStart w:id="2840" w:name="_Toc108281151"/>
      <w:bookmarkStart w:id="2841" w:name="_Toc108284808"/>
      <w:bookmarkStart w:id="2842" w:name="_Toc108540093"/>
      <w:bookmarkStart w:id="2843" w:name="_Toc108540132"/>
      <w:bookmarkStart w:id="2844" w:name="_Toc108277492"/>
      <w:bookmarkStart w:id="2845" w:name="_Toc108277534"/>
      <w:bookmarkStart w:id="2846" w:name="_Toc108277587"/>
      <w:bookmarkStart w:id="2847" w:name="_Toc108277651"/>
      <w:bookmarkStart w:id="2848" w:name="_Toc108277685"/>
      <w:bookmarkStart w:id="2849" w:name="_Toc108277718"/>
      <w:bookmarkStart w:id="2850" w:name="_Toc108277822"/>
      <w:bookmarkStart w:id="2851" w:name="_Toc108278155"/>
      <w:bookmarkStart w:id="2852" w:name="_Toc108281154"/>
      <w:bookmarkStart w:id="2853" w:name="_Toc108284811"/>
      <w:bookmarkStart w:id="2854" w:name="_Toc108540096"/>
      <w:bookmarkStart w:id="2855" w:name="_Toc108540135"/>
      <w:bookmarkStart w:id="2856" w:name="_Toc110958799"/>
      <w:bookmarkEnd w:id="2820"/>
      <w:bookmarkEnd w:id="2821"/>
      <w:bookmarkEnd w:id="2822"/>
      <w:bookmarkEnd w:id="2823"/>
      <w:bookmarkEnd w:id="2824"/>
      <w:bookmarkEnd w:id="2825"/>
      <w:bookmarkEnd w:id="2826"/>
      <w:bookmarkEnd w:id="2827"/>
      <w:bookmarkEnd w:id="2828"/>
      <w:bookmarkEnd w:id="2829"/>
      <w:bookmarkEnd w:id="2830"/>
      <w:bookmarkEnd w:id="2831"/>
      <w:bookmarkEnd w:id="2832"/>
      <w:bookmarkEnd w:id="2833"/>
      <w:bookmarkEnd w:id="2834"/>
      <w:bookmarkEnd w:id="2835"/>
      <w:bookmarkEnd w:id="2836"/>
      <w:bookmarkEnd w:id="2837"/>
      <w:bookmarkEnd w:id="2838"/>
      <w:bookmarkEnd w:id="2839"/>
      <w:bookmarkEnd w:id="2840"/>
      <w:bookmarkEnd w:id="2841"/>
      <w:bookmarkEnd w:id="2842"/>
      <w:bookmarkEnd w:id="2843"/>
      <w:bookmarkEnd w:id="2844"/>
      <w:bookmarkEnd w:id="2845"/>
      <w:bookmarkEnd w:id="2846"/>
      <w:bookmarkEnd w:id="2847"/>
      <w:bookmarkEnd w:id="2848"/>
      <w:bookmarkEnd w:id="2849"/>
      <w:bookmarkEnd w:id="2850"/>
      <w:bookmarkEnd w:id="2851"/>
      <w:bookmarkEnd w:id="2852"/>
      <w:bookmarkEnd w:id="2853"/>
      <w:bookmarkEnd w:id="2854"/>
      <w:bookmarkEnd w:id="2855"/>
      <w:r w:rsidRPr="00C268DE">
        <w:t>References</w:t>
      </w:r>
      <w:bookmarkEnd w:id="2856"/>
    </w:p>
    <w:p w14:paraId="414ABA2D" w14:textId="6312127E" w:rsidR="00C21E1B" w:rsidRDefault="00C21E1B" w:rsidP="000663EC">
      <w:pPr>
        <w:pStyle w:val="Heading2"/>
      </w:pPr>
      <w:bookmarkStart w:id="2857" w:name="_Toc110958800"/>
      <w:r>
        <w:t>Schema</w:t>
      </w:r>
      <w:bookmarkEnd w:id="2857"/>
    </w:p>
    <w:p w14:paraId="25C66298" w14:textId="5D0BF364" w:rsidR="001D21D7" w:rsidRDefault="001D21D7" w:rsidP="000663EC">
      <w:pPr>
        <w:pStyle w:val="Heading3"/>
      </w:pPr>
      <w:bookmarkStart w:id="2858" w:name="_Toc110958801"/>
      <w:r>
        <w:t>Books</w:t>
      </w:r>
      <w:bookmarkEnd w:id="2858"/>
    </w:p>
    <w:p w14:paraId="3CE9DD16" w14:textId="5D03FA79" w:rsidR="00C268DE" w:rsidRDefault="00C268DE" w:rsidP="001D08CA">
      <w:r>
        <w:t xml:space="preserve">“Quoted </w:t>
      </w:r>
      <w:proofErr w:type="gramStart"/>
      <w:r>
        <w:t>text</w:t>
      </w:r>
      <w:r w:rsidR="00354198">
        <w:t>“</w:t>
      </w:r>
      <w:r>
        <w:t xml:space="preserve"> </w:t>
      </w:r>
      <w:r w:rsidR="00BD51D0">
        <w:t>(</w:t>
      </w:r>
      <w:proofErr w:type="gramEnd"/>
      <w:r w:rsidR="00BD51D0">
        <w:t>Author Last name</w:t>
      </w:r>
      <w:r w:rsidR="00E25D87">
        <w:t xml:space="preserve"> </w:t>
      </w:r>
      <w:r w:rsidR="00BD51D0">
        <w:t>Author First name initial</w:t>
      </w:r>
      <w:r w:rsidR="00E25D87">
        <w:t>.</w:t>
      </w:r>
      <w:r w:rsidR="00BD51D0">
        <w:t>, Title of book, Publisher, Year published)</w:t>
      </w:r>
    </w:p>
    <w:p w14:paraId="7EB8ACF3" w14:textId="222CF90E" w:rsidR="00745F06" w:rsidRDefault="001D21D7" w:rsidP="000663EC">
      <w:pPr>
        <w:pStyle w:val="Heading3"/>
      </w:pPr>
      <w:bookmarkStart w:id="2859" w:name="_Toc110958802"/>
      <w:r>
        <w:t>Website</w:t>
      </w:r>
      <w:r w:rsidR="001D08CA">
        <w:t>s</w:t>
      </w:r>
      <w:bookmarkEnd w:id="2859"/>
    </w:p>
    <w:p w14:paraId="1FC1272D" w14:textId="7CACEB64" w:rsidR="001D21D7" w:rsidRDefault="001D08CA" w:rsidP="001D08CA">
      <w:r>
        <w:t xml:space="preserve">“Quoted </w:t>
      </w:r>
      <w:proofErr w:type="gramStart"/>
      <w:r>
        <w:t>text</w:t>
      </w:r>
      <w:r w:rsidR="00354198">
        <w:t>“</w:t>
      </w:r>
      <w:r>
        <w:t xml:space="preserve"> </w:t>
      </w:r>
      <w:r w:rsidR="001D21D7">
        <w:t>(</w:t>
      </w:r>
      <w:proofErr w:type="gramEnd"/>
      <w:r w:rsidR="001D21D7">
        <w:t xml:space="preserve">Website name, URL, </w:t>
      </w:r>
      <w:proofErr w:type="spellStart"/>
      <w:r w:rsidR="001D21D7">
        <w:t>yearAccessed</w:t>
      </w:r>
      <w:proofErr w:type="spellEnd"/>
      <w:r w:rsidR="008A1C86">
        <w:t>)</w:t>
      </w:r>
      <w:r w:rsidR="001D21D7">
        <w:t xml:space="preserve"> (External site)</w:t>
      </w:r>
    </w:p>
    <w:p w14:paraId="047CA216" w14:textId="5709B007" w:rsidR="00330B87" w:rsidRDefault="00330B87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p w14:paraId="69ED7776" w14:textId="46EED71F" w:rsidR="001D21D7" w:rsidRDefault="0030501E" w:rsidP="000663EC">
      <w:pPr>
        <w:pStyle w:val="Heading2"/>
      </w:pPr>
      <w:bookmarkStart w:id="2860" w:name="_Toc110958803"/>
      <w:r>
        <w:t>Sources</w:t>
      </w:r>
      <w:bookmarkEnd w:id="2860"/>
    </w:p>
    <w:p w14:paraId="27D08563" w14:textId="3F888409" w:rsidR="0023365D" w:rsidRPr="009E33F3" w:rsidRDefault="0023365D" w:rsidP="001D21D7">
      <w:pPr>
        <w:rPr>
          <w:i/>
          <w:iCs w:val="0"/>
        </w:rPr>
      </w:pPr>
      <w:r w:rsidRPr="009E33F3">
        <w:rPr>
          <w:i/>
          <w:iCs w:val="0"/>
        </w:rPr>
        <w:t xml:space="preserve">Note: It is assumed that knowledge builds, therefore, duplicate sources already included in </w:t>
      </w:r>
      <w:r w:rsidR="00B54801">
        <w:rPr>
          <w:i/>
          <w:iCs w:val="0"/>
        </w:rPr>
        <w:t>prior assignments</w:t>
      </w:r>
      <w:r w:rsidRPr="009E33F3">
        <w:rPr>
          <w:i/>
          <w:iCs w:val="0"/>
        </w:rPr>
        <w:t xml:space="preserve"> have been removed</w:t>
      </w:r>
      <w:r w:rsidR="007C3FCD">
        <w:rPr>
          <w:i/>
          <w:iCs w:val="0"/>
        </w:rPr>
        <w:t xml:space="preserve"> – unless it has been directly referenced within </w:t>
      </w:r>
      <w:r w:rsidR="00B0458B">
        <w:rPr>
          <w:i/>
          <w:iCs w:val="0"/>
        </w:rPr>
        <w:t>this</w:t>
      </w:r>
      <w:r w:rsidR="007C3FCD">
        <w:rPr>
          <w:i/>
          <w:iCs w:val="0"/>
        </w:rPr>
        <w:t xml:space="preserve"> </w:t>
      </w:r>
      <w:r w:rsidR="00976FF6">
        <w:rPr>
          <w:i/>
          <w:iCs w:val="0"/>
        </w:rPr>
        <w:t>assignment</w:t>
      </w:r>
      <w:r w:rsidRPr="009E33F3">
        <w:rPr>
          <w:i/>
          <w:iCs w:val="0"/>
        </w:rPr>
        <w:t>.</w:t>
      </w:r>
    </w:p>
    <w:p w14:paraId="4B5DB4E8" w14:textId="1527B251" w:rsidR="00A67B1D" w:rsidRDefault="005006AC" w:rsidP="001D21D7">
      <w:pPr>
        <w:rPr>
          <w:ins w:id="2861" w:author="Bambi C" w:date="2022-08-09T12:14:00Z"/>
        </w:rPr>
      </w:pPr>
      <w:r>
        <w:t>Sarabia R., A0</w:t>
      </w:r>
      <w:r w:rsidR="00E54BC9">
        <w:t>1</w:t>
      </w:r>
      <w:r>
        <w:t>-RSar.docx, Self-published, 2022</w:t>
      </w:r>
    </w:p>
    <w:p w14:paraId="5049AE24" w14:textId="6AF644AE" w:rsidR="00482238" w:rsidRDefault="00482238" w:rsidP="001D21D7">
      <w:ins w:id="2862" w:author="Bambi C" w:date="2022-08-09T12:14:00Z">
        <w:r>
          <w:t>Sarabia R., A02-RSar.docx, Self-published, 2022</w:t>
        </w:r>
      </w:ins>
    </w:p>
    <w:p w14:paraId="35AC63DA" w14:textId="790E0927" w:rsidR="005006AC" w:rsidRDefault="00A67B1D" w:rsidP="001D21D7">
      <w:pPr>
        <w:rPr>
          <w:ins w:id="2863" w:author="Bambi C" w:date="2022-08-09T12:14:00Z"/>
        </w:rPr>
      </w:pPr>
      <w:r>
        <w:t>Sarabia R., A03-RSar.docx, Self-published, 2022</w:t>
      </w:r>
    </w:p>
    <w:p w14:paraId="3D2F7494" w14:textId="2EFD1118" w:rsidR="00482238" w:rsidRPr="005006AC" w:rsidRDefault="00482238" w:rsidP="001D21D7">
      <w:ins w:id="2864" w:author="Bambi C" w:date="2022-08-09T12:14:00Z">
        <w:r>
          <w:t>Sarabia R., A04-RSar.docx, Self-published, 2022</w:t>
        </w:r>
      </w:ins>
    </w:p>
    <w:p w14:paraId="461E575E" w14:textId="3AC5CB62" w:rsidR="00E54BC9" w:rsidDel="00604DB0" w:rsidRDefault="00E54BC9" w:rsidP="001D21D7">
      <w:pPr>
        <w:rPr>
          <w:moveFrom w:id="2865" w:author="Bambi C" w:date="2022-08-09T12:13:00Z"/>
        </w:rPr>
      </w:pPr>
      <w:moveFromRangeStart w:id="2866" w:author="Bambi C" w:date="2022-08-09T12:13:00Z" w:name="move110939649"/>
      <w:moveFrom w:id="2867" w:author="Bambi C" w:date="2022-08-09T12:13:00Z">
        <w:r w:rsidRPr="00E54BC9" w:rsidDel="00604DB0">
          <w:t>Randall, R. _ Assignment0</w:t>
        </w:r>
        <w:r w:rsidR="00670DA9" w:rsidDel="00604DB0">
          <w:t>5</w:t>
        </w:r>
        <w:r w:rsidRPr="00E54BC9" w:rsidDel="00604DB0">
          <w:t>_instructions.docx, Self-published</w:t>
        </w:r>
        <w:r w:rsidDel="00604DB0">
          <w:t>,</w:t>
        </w:r>
        <w:r w:rsidRPr="00E54BC9" w:rsidDel="00604DB0">
          <w:t xml:space="preserve"> 2019</w:t>
        </w:r>
      </w:moveFrom>
    </w:p>
    <w:moveFromRangeEnd w:id="2866"/>
    <w:p w14:paraId="0BD5372F" w14:textId="40FBB3AA" w:rsidR="00976FF6" w:rsidRDefault="00123524" w:rsidP="001D21D7">
      <w:r>
        <w:t xml:space="preserve">JetBrains, </w:t>
      </w:r>
      <w:hyperlink r:id="rId36" w:history="1">
        <w:r w:rsidRPr="00F77B54">
          <w:rPr>
            <w:rStyle w:val="Hyperlink"/>
          </w:rPr>
          <w:t>https://www.jetbrains.com/help/pycharm/saving-and-reverting-changes.html</w:t>
        </w:r>
      </w:hyperlink>
      <w:r>
        <w:t>, 2022 (External site)</w:t>
      </w:r>
    </w:p>
    <w:p w14:paraId="0D92F7FB" w14:textId="77777777" w:rsidR="00976FF6" w:rsidRDefault="00976FF6" w:rsidP="00976FF6">
      <w:r>
        <w:t xml:space="preserve">JetBrains, </w:t>
      </w:r>
      <w:hyperlink r:id="rId37" w:anchor="df2e3bcf" w:history="1">
        <w:r w:rsidRPr="00F77B54">
          <w:rPr>
            <w:rStyle w:val="Hyperlink"/>
          </w:rPr>
          <w:t>https://www.jetbrains.com/help/pycharm/tutorial-code-quality-assistance-tips-and-tricks.html#df2e3bcf</w:t>
        </w:r>
      </w:hyperlink>
      <w:r>
        <w:t>, 2022 (External site)</w:t>
      </w:r>
    </w:p>
    <w:p w14:paraId="4A9F6B36" w14:textId="77777777" w:rsidR="00813255" w:rsidRDefault="00813255" w:rsidP="00976FF6">
      <w:pPr>
        <w:rPr>
          <w:ins w:id="2868" w:author="Bambi C" w:date="2022-08-09T12:13:00Z"/>
        </w:rPr>
      </w:pPr>
    </w:p>
    <w:p w14:paraId="34CB0FE6" w14:textId="77777777" w:rsidR="00604DB0" w:rsidDel="009747AC" w:rsidRDefault="00604DB0" w:rsidP="00976FF6">
      <w:pPr>
        <w:rPr>
          <w:del w:id="2869" w:author="Bambi C" w:date="2022-08-09T12:13:00Z"/>
        </w:rPr>
      </w:pPr>
      <w:moveToRangeStart w:id="2870" w:author="Bambi C" w:date="2022-08-09T12:13:00Z" w:name="move110939649"/>
      <w:moveTo w:id="2871" w:author="Bambi C" w:date="2022-08-09T12:13:00Z">
        <w:r w:rsidRPr="00E54BC9">
          <w:t>Randall, R. _ Assignment0</w:t>
        </w:r>
        <w:r>
          <w:t>5</w:t>
        </w:r>
        <w:r w:rsidRPr="00E54BC9">
          <w:t>_instructions.docx, Self-published</w:t>
        </w:r>
        <w:r>
          <w:t>,</w:t>
        </w:r>
        <w:r w:rsidRPr="00E54BC9">
          <w:t xml:space="preserve"> 2019</w:t>
        </w:r>
      </w:moveTo>
    </w:p>
    <w:p w14:paraId="00C0B249" w14:textId="77777777" w:rsidR="009747AC" w:rsidRDefault="009747AC" w:rsidP="00604DB0">
      <w:pPr>
        <w:rPr>
          <w:ins w:id="2872" w:author="Bambi C" w:date="2022-08-09T12:26:00Z"/>
          <w:moveTo w:id="2873" w:author="Bambi C" w:date="2022-08-09T12:13:00Z"/>
        </w:rPr>
      </w:pPr>
    </w:p>
    <w:moveToRangeEnd w:id="2870"/>
    <w:p w14:paraId="45A643E7" w14:textId="5A11F832" w:rsidR="00604DB0" w:rsidDel="009747AC" w:rsidRDefault="00604DB0" w:rsidP="00976FF6">
      <w:pPr>
        <w:rPr>
          <w:del w:id="2874" w:author="Bambi C" w:date="2022-08-09T12:26:00Z"/>
        </w:rPr>
      </w:pPr>
    </w:p>
    <w:p w14:paraId="6AA4AA20" w14:textId="734282A3" w:rsidR="00B3180C" w:rsidRDefault="00813255" w:rsidP="000141F0">
      <w:pPr>
        <w:rPr>
          <w:ins w:id="2875" w:author="Bambi C" w:date="2022-08-08T16:50:00Z"/>
        </w:rPr>
      </w:pPr>
      <w:r w:rsidRPr="00B54865">
        <w:t>Randall R., _Mo</w:t>
      </w:r>
      <w:r>
        <w:t>d5</w:t>
      </w:r>
      <w:r w:rsidRPr="00B54865">
        <w:t>PythonProgrammingNotes.docx, Self-published, 2019</w:t>
      </w:r>
    </w:p>
    <w:p w14:paraId="3DACEC21" w14:textId="36985F2F" w:rsidR="006E5558" w:rsidRDefault="006E5558" w:rsidP="000141F0">
      <w:pPr>
        <w:rPr>
          <w:ins w:id="2876" w:author="Bambi C" w:date="2022-08-08T16:21:00Z"/>
        </w:rPr>
      </w:pPr>
      <w:ins w:id="2877" w:author="Bambi C" w:date="2022-08-08T16:50:00Z">
        <w:r>
          <w:t xml:space="preserve">Randall R., </w:t>
        </w:r>
      </w:ins>
      <w:ins w:id="2878" w:author="Bambi C" w:date="2022-08-08T16:51:00Z">
        <w:r w:rsidR="00FD404E" w:rsidRPr="00FD404E">
          <w:t>Assigment05_Starter.py</w:t>
        </w:r>
        <w:r w:rsidR="005D5B63">
          <w:t>, Self-published, 2022</w:t>
        </w:r>
      </w:ins>
    </w:p>
    <w:p w14:paraId="32D8DDA0" w14:textId="3FAE554F" w:rsidR="008E32D9" w:rsidRDefault="003C419E" w:rsidP="000141F0">
      <w:pPr>
        <w:rPr>
          <w:ins w:id="2879" w:author="Bambi C" w:date="2022-08-08T17:04:00Z"/>
        </w:rPr>
      </w:pPr>
      <w:proofErr w:type="spellStart"/>
      <w:ins w:id="2880" w:author="Bambi C" w:date="2022-08-08T16:21:00Z">
        <w:r>
          <w:t>GeeksforGeeks</w:t>
        </w:r>
        <w:proofErr w:type="spellEnd"/>
        <w:r>
          <w:t xml:space="preserve">, </w:t>
        </w:r>
        <w:r>
          <w:fldChar w:fldCharType="begin"/>
        </w:r>
        <w:r>
          <w:instrText xml:space="preserve"> HYPERLINK "</w:instrText>
        </w:r>
        <w:r w:rsidRPr="003C419E">
          <w:rPr>
            <w:rPrChange w:id="2881" w:author="Bambi C" w:date="2022-08-08T16:21:00Z">
              <w:rPr>
                <w:rStyle w:val="Hyperlink"/>
              </w:rPr>
            </w:rPrChange>
          </w:rPr>
          <w:instrText>https://www.geeksforgeeks.org/python-removing-dictionary-from-list-of-dictionaries/</w:instrText>
        </w:r>
        <w:r>
          <w:instrText xml:space="preserve">" </w:instrText>
        </w:r>
        <w:r>
          <w:fldChar w:fldCharType="separate"/>
        </w:r>
        <w:r w:rsidRPr="003C419E">
          <w:rPr>
            <w:rStyle w:val="Hyperlink"/>
          </w:rPr>
          <w:t>https://www.geeksforgeeks.org/python-removing-dictionary-from-list-of-dictionaries/</w:t>
        </w:r>
        <w:r>
          <w:fldChar w:fldCharType="end"/>
        </w:r>
        <w:r w:rsidR="008E32D9">
          <w:t>, 2022 (External site)</w:t>
        </w:r>
        <w:r>
          <w:t>: Python</w:t>
        </w:r>
      </w:ins>
      <w:ins w:id="2882" w:author="Bambi C" w:date="2022-08-08T16:22:00Z">
        <w:r>
          <w:t xml:space="preserve"> | Removing dictionary from list of dictionaries</w:t>
        </w:r>
      </w:ins>
    </w:p>
    <w:p w14:paraId="4D844524" w14:textId="6144BF70" w:rsidR="00186137" w:rsidRDefault="00994902" w:rsidP="000141F0">
      <w:proofErr w:type="spellStart"/>
      <w:ins w:id="2883" w:author="Bambi C" w:date="2022-08-08T17:05:00Z">
        <w:r>
          <w:t>DelfStack</w:t>
        </w:r>
        <w:proofErr w:type="spellEnd"/>
        <w:r w:rsidR="00911E33">
          <w:t xml:space="preserve">, </w:t>
        </w:r>
        <w:r w:rsidR="00911E33">
          <w:fldChar w:fldCharType="begin"/>
        </w:r>
        <w:r w:rsidR="00911E33">
          <w:instrText xml:space="preserve"> HYPERLINK "</w:instrText>
        </w:r>
        <w:r w:rsidR="00911E33" w:rsidRPr="00911E33">
          <w:instrText>https://www.delftstack.com/howto/python/python-search-list-of-dictionaries/</w:instrText>
        </w:r>
        <w:r w:rsidR="00911E33">
          <w:instrText xml:space="preserve">" </w:instrText>
        </w:r>
        <w:r w:rsidR="00911E33">
          <w:fldChar w:fldCharType="separate"/>
        </w:r>
        <w:r w:rsidR="00911E33" w:rsidRPr="004963A1">
          <w:rPr>
            <w:rStyle w:val="Hyperlink"/>
          </w:rPr>
          <w:t>https://www.delftstack.com/howto/python/python-search-list-of-dictionaries/</w:t>
        </w:r>
        <w:r w:rsidR="00911E33">
          <w:fldChar w:fldCharType="end"/>
        </w:r>
        <w:r w:rsidR="00911E33">
          <w:t>, 2022 (External site)</w:t>
        </w:r>
      </w:ins>
      <w:ins w:id="2884" w:author="Bambi C" w:date="2022-08-08T17:04:00Z">
        <w:r w:rsidR="00186137">
          <w:t>: Search a list of Dictionaries in Python</w:t>
        </w:r>
      </w:ins>
    </w:p>
    <w:p w14:paraId="5FE4423C" w14:textId="7685A0EC" w:rsidR="001D08CA" w:rsidRPr="00C268DE" w:rsidRDefault="00330B87" w:rsidP="000663EC">
      <w:pPr>
        <w:jc w:val="right"/>
      </w:pPr>
      <w:r w:rsidRPr="00216DE9">
        <w:t>[</w:t>
      </w:r>
      <w:r w:rsidRPr="00EB462D">
        <w:fldChar w:fldCharType="begin"/>
      </w:r>
      <w:r w:rsidRPr="00EB462D">
        <w:instrText xml:space="preserve"> REF _Ref108280728 \h  \* MERGEFORMAT </w:instrText>
      </w:r>
      <w:r w:rsidRPr="00EB462D">
        <w:fldChar w:fldCharType="separate"/>
      </w:r>
      <w:r w:rsidR="00941E87" w:rsidRPr="002C103A">
        <w:t>Table of Contents</w:t>
      </w:r>
      <w:r w:rsidRPr="00EB462D">
        <w:fldChar w:fldCharType="end"/>
      </w:r>
      <w:r w:rsidRPr="00EB462D">
        <w:t>]</w:t>
      </w:r>
    </w:p>
    <w:sectPr w:rsidR="001D08CA" w:rsidRPr="00C268DE" w:rsidSect="00745F06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75B669" w14:textId="77777777" w:rsidR="006864C8" w:rsidRDefault="006864C8" w:rsidP="00355224">
      <w:pPr>
        <w:spacing w:after="0" w:line="240" w:lineRule="auto"/>
      </w:pPr>
      <w:r>
        <w:separator/>
      </w:r>
    </w:p>
  </w:endnote>
  <w:endnote w:type="continuationSeparator" w:id="0">
    <w:p w14:paraId="24DAC9EA" w14:textId="77777777" w:rsidR="006864C8" w:rsidRDefault="006864C8" w:rsidP="003552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5D1A9A" w14:textId="77777777" w:rsidR="001574B1" w:rsidRDefault="001574B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D65AD8" w14:textId="7958714E" w:rsidR="001D45FB" w:rsidRDefault="001D45FB" w:rsidP="009E33F3">
    <w:pPr>
      <w:pStyle w:val="Footer"/>
      <w:jc w:val="right"/>
      <w:rPr>
        <w:color w:val="AD84C6" w:themeColor="accent1"/>
      </w:rPr>
    </w:pPr>
    <w:r>
      <w:rPr>
        <w:color w:val="AD84C6" w:themeColor="accent1"/>
      </w:rPr>
      <w:t xml:space="preserve">Page </w:t>
    </w:r>
    <w:r>
      <w:rPr>
        <w:color w:val="AD84C6" w:themeColor="accent1"/>
      </w:rPr>
      <w:fldChar w:fldCharType="begin"/>
    </w:r>
    <w:r>
      <w:rPr>
        <w:color w:val="AD84C6" w:themeColor="accent1"/>
      </w:rPr>
      <w:instrText xml:space="preserve"> PAGE  \* Arabic  \* MERGEFORMAT </w:instrText>
    </w:r>
    <w:r>
      <w:rPr>
        <w:color w:val="AD84C6" w:themeColor="accent1"/>
      </w:rPr>
      <w:fldChar w:fldCharType="separate"/>
    </w:r>
    <w:r>
      <w:rPr>
        <w:noProof/>
        <w:color w:val="AD84C6" w:themeColor="accent1"/>
      </w:rPr>
      <w:t>2</w:t>
    </w:r>
    <w:r>
      <w:rPr>
        <w:color w:val="AD84C6" w:themeColor="accent1"/>
      </w:rPr>
      <w:fldChar w:fldCharType="end"/>
    </w:r>
    <w:r>
      <w:rPr>
        <w:color w:val="AD84C6" w:themeColor="accent1"/>
      </w:rPr>
      <w:t xml:space="preserve"> of </w:t>
    </w:r>
    <w:r>
      <w:rPr>
        <w:color w:val="AD84C6" w:themeColor="accent1"/>
      </w:rPr>
      <w:fldChar w:fldCharType="begin"/>
    </w:r>
    <w:r>
      <w:rPr>
        <w:color w:val="AD84C6" w:themeColor="accent1"/>
      </w:rPr>
      <w:instrText xml:space="preserve"> NUMPAGES  \* Arabic  \* MERGEFORMAT </w:instrText>
    </w:r>
    <w:r>
      <w:rPr>
        <w:color w:val="AD84C6" w:themeColor="accent1"/>
      </w:rPr>
      <w:fldChar w:fldCharType="separate"/>
    </w:r>
    <w:r>
      <w:rPr>
        <w:noProof/>
        <w:color w:val="AD84C6" w:themeColor="accent1"/>
      </w:rPr>
      <w:t>2</w:t>
    </w:r>
    <w:r>
      <w:rPr>
        <w:color w:val="AD84C6" w:themeColor="accent1"/>
      </w:rPr>
      <w:fldChar w:fldCharType="end"/>
    </w:r>
  </w:p>
  <w:p w14:paraId="05AE61E1" w14:textId="77777777" w:rsidR="00355224" w:rsidRDefault="0035522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66601D" w14:textId="77777777" w:rsidR="001574B1" w:rsidRDefault="001574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7A27DD" w14:textId="77777777" w:rsidR="006864C8" w:rsidRDefault="006864C8" w:rsidP="00355224">
      <w:pPr>
        <w:spacing w:after="0" w:line="240" w:lineRule="auto"/>
      </w:pPr>
      <w:r>
        <w:separator/>
      </w:r>
    </w:p>
  </w:footnote>
  <w:footnote w:type="continuationSeparator" w:id="0">
    <w:p w14:paraId="22ED8902" w14:textId="77777777" w:rsidR="006864C8" w:rsidRDefault="006864C8" w:rsidP="003552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BE121F" w14:textId="77777777" w:rsidR="00355224" w:rsidRDefault="0035522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AC890C" w14:textId="77777777" w:rsidR="00355224" w:rsidRDefault="0035522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2F770F" w14:textId="77777777" w:rsidR="00355224" w:rsidRDefault="0035522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D1BD8"/>
    <w:multiLevelType w:val="hybridMultilevel"/>
    <w:tmpl w:val="116CC3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944570"/>
    <w:multiLevelType w:val="hybridMultilevel"/>
    <w:tmpl w:val="D7C0869C"/>
    <w:lvl w:ilvl="0" w:tplc="CC2075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DC5224"/>
    <w:multiLevelType w:val="hybridMultilevel"/>
    <w:tmpl w:val="0CA0BE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4FC2F37"/>
    <w:multiLevelType w:val="hybridMultilevel"/>
    <w:tmpl w:val="FFD06E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B779D4"/>
    <w:multiLevelType w:val="hybridMultilevel"/>
    <w:tmpl w:val="D35E55F4"/>
    <w:lvl w:ilvl="0" w:tplc="EBDAC2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3C2504"/>
    <w:multiLevelType w:val="hybridMultilevel"/>
    <w:tmpl w:val="8430C51E"/>
    <w:lvl w:ilvl="0" w:tplc="47F8863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D41230"/>
    <w:multiLevelType w:val="hybridMultilevel"/>
    <w:tmpl w:val="411C347E"/>
    <w:lvl w:ilvl="0" w:tplc="AC7CC5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D639E5"/>
    <w:multiLevelType w:val="hybridMultilevel"/>
    <w:tmpl w:val="B0D095AE"/>
    <w:lvl w:ilvl="0" w:tplc="290C20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6921EC"/>
    <w:multiLevelType w:val="hybridMultilevel"/>
    <w:tmpl w:val="142E6680"/>
    <w:lvl w:ilvl="0" w:tplc="1CD20C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086C3B"/>
    <w:multiLevelType w:val="hybridMultilevel"/>
    <w:tmpl w:val="D0E224FA"/>
    <w:lvl w:ilvl="0" w:tplc="726618F2">
      <w:start w:val="8"/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005644"/>
    <w:multiLevelType w:val="hybridMultilevel"/>
    <w:tmpl w:val="929AA4D6"/>
    <w:lvl w:ilvl="0" w:tplc="290C20E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BF3408"/>
    <w:multiLevelType w:val="multilevel"/>
    <w:tmpl w:val="9C34FC94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i w:val="0"/>
        <w:iCs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i w:val="0"/>
        <w:iCs w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i w:val="0"/>
        <w:iCs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3CD74C6A"/>
    <w:multiLevelType w:val="hybridMultilevel"/>
    <w:tmpl w:val="6D46A4E4"/>
    <w:lvl w:ilvl="0" w:tplc="9FEEE6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430272"/>
    <w:multiLevelType w:val="hybridMultilevel"/>
    <w:tmpl w:val="185A8F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924063"/>
    <w:multiLevelType w:val="hybridMultilevel"/>
    <w:tmpl w:val="6E80BF1E"/>
    <w:lvl w:ilvl="0" w:tplc="47F88636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5" w15:restartNumberingAfterBreak="0">
    <w:nsid w:val="4B861EC6"/>
    <w:multiLevelType w:val="hybridMultilevel"/>
    <w:tmpl w:val="7CF680C6"/>
    <w:lvl w:ilvl="0" w:tplc="63CABAC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724670"/>
    <w:multiLevelType w:val="hybridMultilevel"/>
    <w:tmpl w:val="4E685FCA"/>
    <w:lvl w:ilvl="0" w:tplc="767AAA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CA6A6C"/>
    <w:multiLevelType w:val="hybridMultilevel"/>
    <w:tmpl w:val="116CC3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31385E"/>
    <w:multiLevelType w:val="hybridMultilevel"/>
    <w:tmpl w:val="A6127140"/>
    <w:lvl w:ilvl="0" w:tplc="EBD4CB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2A7612E"/>
    <w:multiLevelType w:val="hybridMultilevel"/>
    <w:tmpl w:val="4C62B9AC"/>
    <w:lvl w:ilvl="0" w:tplc="E8DA9BC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E537D8"/>
    <w:multiLevelType w:val="hybridMultilevel"/>
    <w:tmpl w:val="7E282512"/>
    <w:lvl w:ilvl="0" w:tplc="726618F2">
      <w:start w:val="8"/>
      <w:numFmt w:val="bullet"/>
      <w:lvlText w:val="•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3B7383C"/>
    <w:multiLevelType w:val="hybridMultilevel"/>
    <w:tmpl w:val="929AA4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F2369A"/>
    <w:multiLevelType w:val="hybridMultilevel"/>
    <w:tmpl w:val="CDC0FACE"/>
    <w:lvl w:ilvl="0" w:tplc="726618F2">
      <w:start w:val="8"/>
      <w:numFmt w:val="bullet"/>
      <w:lvlText w:val="•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E0C1394"/>
    <w:multiLevelType w:val="hybridMultilevel"/>
    <w:tmpl w:val="F0FCAAC4"/>
    <w:lvl w:ilvl="0" w:tplc="0DC6B4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31E170E"/>
    <w:multiLevelType w:val="hybridMultilevel"/>
    <w:tmpl w:val="426EDE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3E44BCC"/>
    <w:multiLevelType w:val="hybridMultilevel"/>
    <w:tmpl w:val="116CC30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CE60D7"/>
    <w:multiLevelType w:val="hybridMultilevel"/>
    <w:tmpl w:val="C728076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968894504">
    <w:abstractNumId w:val="11"/>
  </w:num>
  <w:num w:numId="2" w16cid:durableId="482701473">
    <w:abstractNumId w:val="11"/>
  </w:num>
  <w:num w:numId="3" w16cid:durableId="1290091823">
    <w:abstractNumId w:val="4"/>
  </w:num>
  <w:num w:numId="4" w16cid:durableId="1067070108">
    <w:abstractNumId w:val="12"/>
  </w:num>
  <w:num w:numId="5" w16cid:durableId="1845171008">
    <w:abstractNumId w:val="16"/>
  </w:num>
  <w:num w:numId="6" w16cid:durableId="778138801">
    <w:abstractNumId w:val="19"/>
  </w:num>
  <w:num w:numId="7" w16cid:durableId="1791898944">
    <w:abstractNumId w:val="8"/>
  </w:num>
  <w:num w:numId="8" w16cid:durableId="754086022">
    <w:abstractNumId w:val="23"/>
  </w:num>
  <w:num w:numId="9" w16cid:durableId="122046883">
    <w:abstractNumId w:val="15"/>
  </w:num>
  <w:num w:numId="10" w16cid:durableId="825167756">
    <w:abstractNumId w:val="10"/>
  </w:num>
  <w:num w:numId="11" w16cid:durableId="558322946">
    <w:abstractNumId w:val="21"/>
  </w:num>
  <w:num w:numId="12" w16cid:durableId="1524248621">
    <w:abstractNumId w:val="7"/>
  </w:num>
  <w:num w:numId="13" w16cid:durableId="1979994393">
    <w:abstractNumId w:val="24"/>
  </w:num>
  <w:num w:numId="14" w16cid:durableId="612323985">
    <w:abstractNumId w:val="17"/>
  </w:num>
  <w:num w:numId="15" w16cid:durableId="120346516">
    <w:abstractNumId w:val="25"/>
  </w:num>
  <w:num w:numId="16" w16cid:durableId="1145666066">
    <w:abstractNumId w:val="6"/>
  </w:num>
  <w:num w:numId="17" w16cid:durableId="1932469360">
    <w:abstractNumId w:val="3"/>
  </w:num>
  <w:num w:numId="18" w16cid:durableId="803431493">
    <w:abstractNumId w:val="2"/>
  </w:num>
  <w:num w:numId="19" w16cid:durableId="1578320742">
    <w:abstractNumId w:val="22"/>
  </w:num>
  <w:num w:numId="20" w16cid:durableId="1161896184">
    <w:abstractNumId w:val="26"/>
  </w:num>
  <w:num w:numId="21" w16cid:durableId="1237712929">
    <w:abstractNumId w:val="9"/>
  </w:num>
  <w:num w:numId="22" w16cid:durableId="1754006929">
    <w:abstractNumId w:val="13"/>
  </w:num>
  <w:num w:numId="23" w16cid:durableId="388070122">
    <w:abstractNumId w:val="20"/>
  </w:num>
  <w:num w:numId="24" w16cid:durableId="1671831640">
    <w:abstractNumId w:val="18"/>
  </w:num>
  <w:num w:numId="25" w16cid:durableId="1720593289">
    <w:abstractNumId w:val="0"/>
  </w:num>
  <w:num w:numId="26" w16cid:durableId="897671050">
    <w:abstractNumId w:val="1"/>
  </w:num>
  <w:num w:numId="27" w16cid:durableId="2075472456">
    <w:abstractNumId w:val="14"/>
  </w:num>
  <w:num w:numId="28" w16cid:durableId="763769616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Bambi C">
    <w15:presenceInfo w15:providerId="Windows Live" w15:userId="7e18731d7b74bff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isplayBackgroundShape/>
  <w:proofState w:spelling="clean" w:grammar="clean"/>
  <w:trackRevision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1C72"/>
    <w:rsid w:val="00003960"/>
    <w:rsid w:val="00003AF7"/>
    <w:rsid w:val="00011A5B"/>
    <w:rsid w:val="00011F62"/>
    <w:rsid w:val="000127AD"/>
    <w:rsid w:val="000140D4"/>
    <w:rsid w:val="000141F0"/>
    <w:rsid w:val="00015812"/>
    <w:rsid w:val="000158B9"/>
    <w:rsid w:val="00016DFF"/>
    <w:rsid w:val="0001737B"/>
    <w:rsid w:val="000174BD"/>
    <w:rsid w:val="00017D35"/>
    <w:rsid w:val="00021BC5"/>
    <w:rsid w:val="00021FB8"/>
    <w:rsid w:val="000241A6"/>
    <w:rsid w:val="00024C6F"/>
    <w:rsid w:val="00026431"/>
    <w:rsid w:val="00027850"/>
    <w:rsid w:val="00030CFE"/>
    <w:rsid w:val="0003124F"/>
    <w:rsid w:val="00032692"/>
    <w:rsid w:val="00036A0D"/>
    <w:rsid w:val="00036F17"/>
    <w:rsid w:val="00037B5C"/>
    <w:rsid w:val="000405C5"/>
    <w:rsid w:val="000409F2"/>
    <w:rsid w:val="0004247F"/>
    <w:rsid w:val="000429E2"/>
    <w:rsid w:val="00043A0E"/>
    <w:rsid w:val="00047D57"/>
    <w:rsid w:val="00050714"/>
    <w:rsid w:val="00051742"/>
    <w:rsid w:val="000517F5"/>
    <w:rsid w:val="000527C0"/>
    <w:rsid w:val="000556DF"/>
    <w:rsid w:val="00055CB7"/>
    <w:rsid w:val="00056699"/>
    <w:rsid w:val="00056FF9"/>
    <w:rsid w:val="00057C0A"/>
    <w:rsid w:val="000606C4"/>
    <w:rsid w:val="0006401D"/>
    <w:rsid w:val="000645D8"/>
    <w:rsid w:val="00064F29"/>
    <w:rsid w:val="000662C5"/>
    <w:rsid w:val="000663EC"/>
    <w:rsid w:val="000674EF"/>
    <w:rsid w:val="00070E8A"/>
    <w:rsid w:val="00070F9D"/>
    <w:rsid w:val="000712D9"/>
    <w:rsid w:val="000723B0"/>
    <w:rsid w:val="000733BE"/>
    <w:rsid w:val="00073C06"/>
    <w:rsid w:val="00074903"/>
    <w:rsid w:val="000750B3"/>
    <w:rsid w:val="00076B1B"/>
    <w:rsid w:val="00077211"/>
    <w:rsid w:val="000778C0"/>
    <w:rsid w:val="00077AD1"/>
    <w:rsid w:val="00077E1D"/>
    <w:rsid w:val="00077EE9"/>
    <w:rsid w:val="00081CE6"/>
    <w:rsid w:val="000825B6"/>
    <w:rsid w:val="000831B6"/>
    <w:rsid w:val="00083C61"/>
    <w:rsid w:val="0008684E"/>
    <w:rsid w:val="00086977"/>
    <w:rsid w:val="00086DB1"/>
    <w:rsid w:val="00087902"/>
    <w:rsid w:val="00090011"/>
    <w:rsid w:val="000909DF"/>
    <w:rsid w:val="00091212"/>
    <w:rsid w:val="000956EC"/>
    <w:rsid w:val="000958C5"/>
    <w:rsid w:val="000960D1"/>
    <w:rsid w:val="0009642C"/>
    <w:rsid w:val="00096F9A"/>
    <w:rsid w:val="000A0A4E"/>
    <w:rsid w:val="000A1D2B"/>
    <w:rsid w:val="000A2050"/>
    <w:rsid w:val="000A2B26"/>
    <w:rsid w:val="000A2EC7"/>
    <w:rsid w:val="000A514E"/>
    <w:rsid w:val="000A53CF"/>
    <w:rsid w:val="000A570C"/>
    <w:rsid w:val="000A659E"/>
    <w:rsid w:val="000A72E6"/>
    <w:rsid w:val="000A7AC0"/>
    <w:rsid w:val="000A7C65"/>
    <w:rsid w:val="000B09E2"/>
    <w:rsid w:val="000B0EE5"/>
    <w:rsid w:val="000B105A"/>
    <w:rsid w:val="000B1E7B"/>
    <w:rsid w:val="000B2317"/>
    <w:rsid w:val="000B4400"/>
    <w:rsid w:val="000B5654"/>
    <w:rsid w:val="000B656F"/>
    <w:rsid w:val="000B6580"/>
    <w:rsid w:val="000B7B31"/>
    <w:rsid w:val="000C0735"/>
    <w:rsid w:val="000C0828"/>
    <w:rsid w:val="000C0D6B"/>
    <w:rsid w:val="000C20AC"/>
    <w:rsid w:val="000C2D32"/>
    <w:rsid w:val="000C419E"/>
    <w:rsid w:val="000C4504"/>
    <w:rsid w:val="000C62A3"/>
    <w:rsid w:val="000C6B46"/>
    <w:rsid w:val="000C78EE"/>
    <w:rsid w:val="000C7AC0"/>
    <w:rsid w:val="000D0791"/>
    <w:rsid w:val="000D1307"/>
    <w:rsid w:val="000D1A92"/>
    <w:rsid w:val="000D5286"/>
    <w:rsid w:val="000D5D03"/>
    <w:rsid w:val="000D67A3"/>
    <w:rsid w:val="000E0F3A"/>
    <w:rsid w:val="000E1822"/>
    <w:rsid w:val="000E1CAA"/>
    <w:rsid w:val="000E3C15"/>
    <w:rsid w:val="000E43DA"/>
    <w:rsid w:val="000E6824"/>
    <w:rsid w:val="000E788F"/>
    <w:rsid w:val="000F04C2"/>
    <w:rsid w:val="000F160E"/>
    <w:rsid w:val="000F3022"/>
    <w:rsid w:val="000F38C0"/>
    <w:rsid w:val="000F536D"/>
    <w:rsid w:val="000F53A1"/>
    <w:rsid w:val="000F5FC4"/>
    <w:rsid w:val="000F6B2B"/>
    <w:rsid w:val="00100D41"/>
    <w:rsid w:val="00100D9F"/>
    <w:rsid w:val="001012A0"/>
    <w:rsid w:val="00101343"/>
    <w:rsid w:val="00101DB4"/>
    <w:rsid w:val="00103223"/>
    <w:rsid w:val="00103E0D"/>
    <w:rsid w:val="001047A4"/>
    <w:rsid w:val="0010569F"/>
    <w:rsid w:val="0010641A"/>
    <w:rsid w:val="00106B58"/>
    <w:rsid w:val="00107292"/>
    <w:rsid w:val="00110E5E"/>
    <w:rsid w:val="0011102B"/>
    <w:rsid w:val="001124E4"/>
    <w:rsid w:val="00114164"/>
    <w:rsid w:val="00115C13"/>
    <w:rsid w:val="0011610A"/>
    <w:rsid w:val="00116A1E"/>
    <w:rsid w:val="00117252"/>
    <w:rsid w:val="00122BCC"/>
    <w:rsid w:val="00122CBE"/>
    <w:rsid w:val="00123524"/>
    <w:rsid w:val="00123796"/>
    <w:rsid w:val="00124285"/>
    <w:rsid w:val="00124481"/>
    <w:rsid w:val="001249DB"/>
    <w:rsid w:val="00125029"/>
    <w:rsid w:val="0012556D"/>
    <w:rsid w:val="00125D93"/>
    <w:rsid w:val="0012628C"/>
    <w:rsid w:val="001265E7"/>
    <w:rsid w:val="00126F9E"/>
    <w:rsid w:val="001273E2"/>
    <w:rsid w:val="00130AB7"/>
    <w:rsid w:val="0013169E"/>
    <w:rsid w:val="001316F6"/>
    <w:rsid w:val="001316F7"/>
    <w:rsid w:val="00133A48"/>
    <w:rsid w:val="00133BDE"/>
    <w:rsid w:val="00133C36"/>
    <w:rsid w:val="00133F46"/>
    <w:rsid w:val="00134144"/>
    <w:rsid w:val="001343C7"/>
    <w:rsid w:val="00134B70"/>
    <w:rsid w:val="001354F7"/>
    <w:rsid w:val="0013688A"/>
    <w:rsid w:val="0013741B"/>
    <w:rsid w:val="0013753A"/>
    <w:rsid w:val="001379F7"/>
    <w:rsid w:val="00137DA4"/>
    <w:rsid w:val="00141F50"/>
    <w:rsid w:val="00142BBA"/>
    <w:rsid w:val="001453A0"/>
    <w:rsid w:val="00146379"/>
    <w:rsid w:val="0015030D"/>
    <w:rsid w:val="00150D03"/>
    <w:rsid w:val="00151040"/>
    <w:rsid w:val="0015242C"/>
    <w:rsid w:val="00152C95"/>
    <w:rsid w:val="00153794"/>
    <w:rsid w:val="00153E25"/>
    <w:rsid w:val="00154AF0"/>
    <w:rsid w:val="00154AF2"/>
    <w:rsid w:val="00155551"/>
    <w:rsid w:val="001574B1"/>
    <w:rsid w:val="00161B99"/>
    <w:rsid w:val="00162951"/>
    <w:rsid w:val="00164211"/>
    <w:rsid w:val="0016547E"/>
    <w:rsid w:val="00170FF0"/>
    <w:rsid w:val="00172369"/>
    <w:rsid w:val="00173DC4"/>
    <w:rsid w:val="00175519"/>
    <w:rsid w:val="001756BB"/>
    <w:rsid w:val="001762BE"/>
    <w:rsid w:val="00177D14"/>
    <w:rsid w:val="001805A0"/>
    <w:rsid w:val="00180B1F"/>
    <w:rsid w:val="0018108B"/>
    <w:rsid w:val="0018354F"/>
    <w:rsid w:val="00183CDB"/>
    <w:rsid w:val="00184B16"/>
    <w:rsid w:val="0018586B"/>
    <w:rsid w:val="0018594F"/>
    <w:rsid w:val="00186137"/>
    <w:rsid w:val="0018624F"/>
    <w:rsid w:val="001872C9"/>
    <w:rsid w:val="00187A0B"/>
    <w:rsid w:val="00190777"/>
    <w:rsid w:val="00190CE2"/>
    <w:rsid w:val="00191929"/>
    <w:rsid w:val="00191F21"/>
    <w:rsid w:val="0019299B"/>
    <w:rsid w:val="00194FE5"/>
    <w:rsid w:val="0019562D"/>
    <w:rsid w:val="00196155"/>
    <w:rsid w:val="00197A11"/>
    <w:rsid w:val="00197C50"/>
    <w:rsid w:val="001A3603"/>
    <w:rsid w:val="001A3F26"/>
    <w:rsid w:val="001A3FF5"/>
    <w:rsid w:val="001A4383"/>
    <w:rsid w:val="001A52E0"/>
    <w:rsid w:val="001A5D44"/>
    <w:rsid w:val="001A6CAC"/>
    <w:rsid w:val="001A7031"/>
    <w:rsid w:val="001A76B3"/>
    <w:rsid w:val="001B05B4"/>
    <w:rsid w:val="001B1562"/>
    <w:rsid w:val="001B32E6"/>
    <w:rsid w:val="001B4B1A"/>
    <w:rsid w:val="001B61F8"/>
    <w:rsid w:val="001B730C"/>
    <w:rsid w:val="001C0786"/>
    <w:rsid w:val="001C09DC"/>
    <w:rsid w:val="001C1663"/>
    <w:rsid w:val="001C307A"/>
    <w:rsid w:val="001C36E6"/>
    <w:rsid w:val="001C391F"/>
    <w:rsid w:val="001C47CB"/>
    <w:rsid w:val="001D08CA"/>
    <w:rsid w:val="001D1DCD"/>
    <w:rsid w:val="001D21D7"/>
    <w:rsid w:val="001D31C2"/>
    <w:rsid w:val="001D354E"/>
    <w:rsid w:val="001D45FB"/>
    <w:rsid w:val="001D58AB"/>
    <w:rsid w:val="001D6892"/>
    <w:rsid w:val="001D7E49"/>
    <w:rsid w:val="001E2893"/>
    <w:rsid w:val="001E2FE1"/>
    <w:rsid w:val="001E328C"/>
    <w:rsid w:val="001E54FE"/>
    <w:rsid w:val="001E5C41"/>
    <w:rsid w:val="001E7CE5"/>
    <w:rsid w:val="001F0F49"/>
    <w:rsid w:val="001F175A"/>
    <w:rsid w:val="001F1CED"/>
    <w:rsid w:val="001F25B4"/>
    <w:rsid w:val="001F2B34"/>
    <w:rsid w:val="001F2F5A"/>
    <w:rsid w:val="001F32BE"/>
    <w:rsid w:val="001F36BC"/>
    <w:rsid w:val="001F47BA"/>
    <w:rsid w:val="001F4DD1"/>
    <w:rsid w:val="001F6C15"/>
    <w:rsid w:val="001F6C7D"/>
    <w:rsid w:val="001F78B8"/>
    <w:rsid w:val="00200FD8"/>
    <w:rsid w:val="00201B8F"/>
    <w:rsid w:val="00202024"/>
    <w:rsid w:val="00202807"/>
    <w:rsid w:val="00202921"/>
    <w:rsid w:val="00204115"/>
    <w:rsid w:val="00205C67"/>
    <w:rsid w:val="00205D9B"/>
    <w:rsid w:val="00205FFF"/>
    <w:rsid w:val="0020645C"/>
    <w:rsid w:val="00206755"/>
    <w:rsid w:val="00206DF8"/>
    <w:rsid w:val="00207EB3"/>
    <w:rsid w:val="00210D77"/>
    <w:rsid w:val="00211810"/>
    <w:rsid w:val="00211A9C"/>
    <w:rsid w:val="00215909"/>
    <w:rsid w:val="00216B22"/>
    <w:rsid w:val="00216DE9"/>
    <w:rsid w:val="00221686"/>
    <w:rsid w:val="002216AB"/>
    <w:rsid w:val="00222AB2"/>
    <w:rsid w:val="0022456D"/>
    <w:rsid w:val="002247B2"/>
    <w:rsid w:val="00224A5A"/>
    <w:rsid w:val="0022708E"/>
    <w:rsid w:val="002302D8"/>
    <w:rsid w:val="00231720"/>
    <w:rsid w:val="00231E69"/>
    <w:rsid w:val="002324CB"/>
    <w:rsid w:val="002326A6"/>
    <w:rsid w:val="00232E65"/>
    <w:rsid w:val="0023316C"/>
    <w:rsid w:val="0023365D"/>
    <w:rsid w:val="00235087"/>
    <w:rsid w:val="002353C4"/>
    <w:rsid w:val="00236D19"/>
    <w:rsid w:val="002406A9"/>
    <w:rsid w:val="00242FE7"/>
    <w:rsid w:val="002437E1"/>
    <w:rsid w:val="00243893"/>
    <w:rsid w:val="00244478"/>
    <w:rsid w:val="00244ADC"/>
    <w:rsid w:val="00245892"/>
    <w:rsid w:val="00245E0B"/>
    <w:rsid w:val="002462EA"/>
    <w:rsid w:val="002464C0"/>
    <w:rsid w:val="00247C46"/>
    <w:rsid w:val="002510F1"/>
    <w:rsid w:val="00251D18"/>
    <w:rsid w:val="0025296A"/>
    <w:rsid w:val="00253067"/>
    <w:rsid w:val="00254AF6"/>
    <w:rsid w:val="00254FB7"/>
    <w:rsid w:val="00260FC6"/>
    <w:rsid w:val="00261514"/>
    <w:rsid w:val="00261CA4"/>
    <w:rsid w:val="002620F3"/>
    <w:rsid w:val="00263378"/>
    <w:rsid w:val="00265303"/>
    <w:rsid w:val="00266704"/>
    <w:rsid w:val="0026689D"/>
    <w:rsid w:val="00270C38"/>
    <w:rsid w:val="0027121E"/>
    <w:rsid w:val="00271818"/>
    <w:rsid w:val="00271F2A"/>
    <w:rsid w:val="002726E6"/>
    <w:rsid w:val="00272878"/>
    <w:rsid w:val="0027382F"/>
    <w:rsid w:val="002751EB"/>
    <w:rsid w:val="00275E97"/>
    <w:rsid w:val="0027637A"/>
    <w:rsid w:val="00276801"/>
    <w:rsid w:val="00280A8D"/>
    <w:rsid w:val="00281DEF"/>
    <w:rsid w:val="002822C7"/>
    <w:rsid w:val="0028361E"/>
    <w:rsid w:val="00285BB0"/>
    <w:rsid w:val="00285DB2"/>
    <w:rsid w:val="0028746E"/>
    <w:rsid w:val="00292BC5"/>
    <w:rsid w:val="00295878"/>
    <w:rsid w:val="00295F72"/>
    <w:rsid w:val="00296098"/>
    <w:rsid w:val="0029653F"/>
    <w:rsid w:val="00296FEB"/>
    <w:rsid w:val="00296FF2"/>
    <w:rsid w:val="002A215D"/>
    <w:rsid w:val="002A2686"/>
    <w:rsid w:val="002A28FA"/>
    <w:rsid w:val="002A2F02"/>
    <w:rsid w:val="002A49B0"/>
    <w:rsid w:val="002A591A"/>
    <w:rsid w:val="002A647E"/>
    <w:rsid w:val="002A691D"/>
    <w:rsid w:val="002A6AC8"/>
    <w:rsid w:val="002B1EAD"/>
    <w:rsid w:val="002B31C7"/>
    <w:rsid w:val="002B346D"/>
    <w:rsid w:val="002B4B01"/>
    <w:rsid w:val="002B6287"/>
    <w:rsid w:val="002B7656"/>
    <w:rsid w:val="002C02BA"/>
    <w:rsid w:val="002C103A"/>
    <w:rsid w:val="002C1726"/>
    <w:rsid w:val="002C2236"/>
    <w:rsid w:val="002C328C"/>
    <w:rsid w:val="002C3B74"/>
    <w:rsid w:val="002C3D6A"/>
    <w:rsid w:val="002C74EC"/>
    <w:rsid w:val="002D1FA2"/>
    <w:rsid w:val="002D389A"/>
    <w:rsid w:val="002D3C2A"/>
    <w:rsid w:val="002D71D1"/>
    <w:rsid w:val="002D77EA"/>
    <w:rsid w:val="002D7A31"/>
    <w:rsid w:val="002E2338"/>
    <w:rsid w:val="002E2622"/>
    <w:rsid w:val="002E40D9"/>
    <w:rsid w:val="002E4688"/>
    <w:rsid w:val="002E4B3B"/>
    <w:rsid w:val="002E4FBE"/>
    <w:rsid w:val="002E5C3A"/>
    <w:rsid w:val="002E5D4E"/>
    <w:rsid w:val="002E5DE7"/>
    <w:rsid w:val="002F02AD"/>
    <w:rsid w:val="002F105F"/>
    <w:rsid w:val="002F174B"/>
    <w:rsid w:val="002F1ECA"/>
    <w:rsid w:val="002F236B"/>
    <w:rsid w:val="002F2579"/>
    <w:rsid w:val="002F2879"/>
    <w:rsid w:val="002F3745"/>
    <w:rsid w:val="002F392E"/>
    <w:rsid w:val="002F396C"/>
    <w:rsid w:val="002F5F5D"/>
    <w:rsid w:val="002F6AA6"/>
    <w:rsid w:val="002F6B4F"/>
    <w:rsid w:val="00300A2C"/>
    <w:rsid w:val="003011D1"/>
    <w:rsid w:val="00301FF7"/>
    <w:rsid w:val="00302023"/>
    <w:rsid w:val="003020E5"/>
    <w:rsid w:val="00303FFD"/>
    <w:rsid w:val="003048F8"/>
    <w:rsid w:val="0030501E"/>
    <w:rsid w:val="00305E1B"/>
    <w:rsid w:val="00306FD5"/>
    <w:rsid w:val="00307DC4"/>
    <w:rsid w:val="003100A1"/>
    <w:rsid w:val="003102C0"/>
    <w:rsid w:val="00312FB1"/>
    <w:rsid w:val="00313572"/>
    <w:rsid w:val="003140C7"/>
    <w:rsid w:val="00315664"/>
    <w:rsid w:val="003171F8"/>
    <w:rsid w:val="00317D17"/>
    <w:rsid w:val="0032215C"/>
    <w:rsid w:val="00322880"/>
    <w:rsid w:val="003242B7"/>
    <w:rsid w:val="003250FA"/>
    <w:rsid w:val="00325E99"/>
    <w:rsid w:val="00326A9D"/>
    <w:rsid w:val="003275FD"/>
    <w:rsid w:val="00327D76"/>
    <w:rsid w:val="00330B87"/>
    <w:rsid w:val="003320D6"/>
    <w:rsid w:val="003322DF"/>
    <w:rsid w:val="00333A9B"/>
    <w:rsid w:val="003342EB"/>
    <w:rsid w:val="003349FF"/>
    <w:rsid w:val="003401C0"/>
    <w:rsid w:val="00341623"/>
    <w:rsid w:val="003426A3"/>
    <w:rsid w:val="00342F53"/>
    <w:rsid w:val="00343584"/>
    <w:rsid w:val="003443AE"/>
    <w:rsid w:val="00344E08"/>
    <w:rsid w:val="00345E95"/>
    <w:rsid w:val="00347BBA"/>
    <w:rsid w:val="00347E9B"/>
    <w:rsid w:val="0035042E"/>
    <w:rsid w:val="0035050B"/>
    <w:rsid w:val="003506F5"/>
    <w:rsid w:val="0035361A"/>
    <w:rsid w:val="003536F3"/>
    <w:rsid w:val="00354198"/>
    <w:rsid w:val="00355224"/>
    <w:rsid w:val="00355629"/>
    <w:rsid w:val="00356355"/>
    <w:rsid w:val="0035678C"/>
    <w:rsid w:val="00357610"/>
    <w:rsid w:val="00357D71"/>
    <w:rsid w:val="003610A7"/>
    <w:rsid w:val="003613F5"/>
    <w:rsid w:val="00361A73"/>
    <w:rsid w:val="00362B3E"/>
    <w:rsid w:val="00365293"/>
    <w:rsid w:val="00367A29"/>
    <w:rsid w:val="00367E60"/>
    <w:rsid w:val="00370BFE"/>
    <w:rsid w:val="0037111D"/>
    <w:rsid w:val="003718AC"/>
    <w:rsid w:val="00372207"/>
    <w:rsid w:val="00374946"/>
    <w:rsid w:val="003753C1"/>
    <w:rsid w:val="00376460"/>
    <w:rsid w:val="00376FE3"/>
    <w:rsid w:val="0037702A"/>
    <w:rsid w:val="0038025B"/>
    <w:rsid w:val="0038109B"/>
    <w:rsid w:val="003829A4"/>
    <w:rsid w:val="00383174"/>
    <w:rsid w:val="00383E9E"/>
    <w:rsid w:val="00384D1C"/>
    <w:rsid w:val="00384DB9"/>
    <w:rsid w:val="003862EF"/>
    <w:rsid w:val="0038676F"/>
    <w:rsid w:val="003871DC"/>
    <w:rsid w:val="00390290"/>
    <w:rsid w:val="00393894"/>
    <w:rsid w:val="00393A10"/>
    <w:rsid w:val="00395566"/>
    <w:rsid w:val="00396058"/>
    <w:rsid w:val="003964CB"/>
    <w:rsid w:val="003976B3"/>
    <w:rsid w:val="003A0A94"/>
    <w:rsid w:val="003A0EB6"/>
    <w:rsid w:val="003A15D9"/>
    <w:rsid w:val="003A2098"/>
    <w:rsid w:val="003A2A7D"/>
    <w:rsid w:val="003A3571"/>
    <w:rsid w:val="003A5553"/>
    <w:rsid w:val="003A57FF"/>
    <w:rsid w:val="003A620E"/>
    <w:rsid w:val="003A6A75"/>
    <w:rsid w:val="003A6E76"/>
    <w:rsid w:val="003A7384"/>
    <w:rsid w:val="003A73BD"/>
    <w:rsid w:val="003B010A"/>
    <w:rsid w:val="003B05FC"/>
    <w:rsid w:val="003B1388"/>
    <w:rsid w:val="003B14D7"/>
    <w:rsid w:val="003B183A"/>
    <w:rsid w:val="003B2452"/>
    <w:rsid w:val="003B24EB"/>
    <w:rsid w:val="003B25F8"/>
    <w:rsid w:val="003B3AE6"/>
    <w:rsid w:val="003B73FC"/>
    <w:rsid w:val="003C02F3"/>
    <w:rsid w:val="003C21AF"/>
    <w:rsid w:val="003C2BA7"/>
    <w:rsid w:val="003C419E"/>
    <w:rsid w:val="003C4256"/>
    <w:rsid w:val="003C543A"/>
    <w:rsid w:val="003C6648"/>
    <w:rsid w:val="003C6DEA"/>
    <w:rsid w:val="003C7F37"/>
    <w:rsid w:val="003D1E62"/>
    <w:rsid w:val="003D4035"/>
    <w:rsid w:val="003D4C3C"/>
    <w:rsid w:val="003D53CA"/>
    <w:rsid w:val="003D5D63"/>
    <w:rsid w:val="003D6B20"/>
    <w:rsid w:val="003E1B24"/>
    <w:rsid w:val="003E4476"/>
    <w:rsid w:val="003E5B85"/>
    <w:rsid w:val="003E5E86"/>
    <w:rsid w:val="003E5F56"/>
    <w:rsid w:val="003E65CE"/>
    <w:rsid w:val="003E6A78"/>
    <w:rsid w:val="003E711F"/>
    <w:rsid w:val="003F0674"/>
    <w:rsid w:val="003F1281"/>
    <w:rsid w:val="003F2B87"/>
    <w:rsid w:val="003F6469"/>
    <w:rsid w:val="003F7ADE"/>
    <w:rsid w:val="00400478"/>
    <w:rsid w:val="00403C85"/>
    <w:rsid w:val="004065AD"/>
    <w:rsid w:val="00406638"/>
    <w:rsid w:val="00406920"/>
    <w:rsid w:val="004074B8"/>
    <w:rsid w:val="0041059E"/>
    <w:rsid w:val="00411F65"/>
    <w:rsid w:val="0041263D"/>
    <w:rsid w:val="004126BF"/>
    <w:rsid w:val="00412E50"/>
    <w:rsid w:val="0041453A"/>
    <w:rsid w:val="00414612"/>
    <w:rsid w:val="004158BB"/>
    <w:rsid w:val="00415C1B"/>
    <w:rsid w:val="00416AF9"/>
    <w:rsid w:val="00420BC6"/>
    <w:rsid w:val="0042189F"/>
    <w:rsid w:val="00421D01"/>
    <w:rsid w:val="004220CB"/>
    <w:rsid w:val="00422B5C"/>
    <w:rsid w:val="00423EE0"/>
    <w:rsid w:val="00425431"/>
    <w:rsid w:val="0042697B"/>
    <w:rsid w:val="0042757E"/>
    <w:rsid w:val="004300D1"/>
    <w:rsid w:val="004329E5"/>
    <w:rsid w:val="00433E63"/>
    <w:rsid w:val="00434AF8"/>
    <w:rsid w:val="00436766"/>
    <w:rsid w:val="00436939"/>
    <w:rsid w:val="00436BCA"/>
    <w:rsid w:val="00436C73"/>
    <w:rsid w:val="00440A14"/>
    <w:rsid w:val="00440AF5"/>
    <w:rsid w:val="00441A49"/>
    <w:rsid w:val="004438C6"/>
    <w:rsid w:val="00445721"/>
    <w:rsid w:val="0044641C"/>
    <w:rsid w:val="0045327A"/>
    <w:rsid w:val="004539BE"/>
    <w:rsid w:val="00454AEF"/>
    <w:rsid w:val="00455E17"/>
    <w:rsid w:val="004573B9"/>
    <w:rsid w:val="00457F09"/>
    <w:rsid w:val="00460813"/>
    <w:rsid w:val="00461E4C"/>
    <w:rsid w:val="00462715"/>
    <w:rsid w:val="00464CD5"/>
    <w:rsid w:val="004654F6"/>
    <w:rsid w:val="00465760"/>
    <w:rsid w:val="00466002"/>
    <w:rsid w:val="004662B4"/>
    <w:rsid w:val="00466958"/>
    <w:rsid w:val="004715A1"/>
    <w:rsid w:val="004735C5"/>
    <w:rsid w:val="004744B1"/>
    <w:rsid w:val="00474575"/>
    <w:rsid w:val="00481350"/>
    <w:rsid w:val="004819BB"/>
    <w:rsid w:val="00482238"/>
    <w:rsid w:val="00482242"/>
    <w:rsid w:val="0048285B"/>
    <w:rsid w:val="00484B7E"/>
    <w:rsid w:val="00485748"/>
    <w:rsid w:val="00485E71"/>
    <w:rsid w:val="00486557"/>
    <w:rsid w:val="00487069"/>
    <w:rsid w:val="00491D05"/>
    <w:rsid w:val="0049228C"/>
    <w:rsid w:val="00492EDF"/>
    <w:rsid w:val="00493233"/>
    <w:rsid w:val="00494783"/>
    <w:rsid w:val="004969B2"/>
    <w:rsid w:val="00497A3B"/>
    <w:rsid w:val="004A1C45"/>
    <w:rsid w:val="004A327A"/>
    <w:rsid w:val="004A37D2"/>
    <w:rsid w:val="004A40FD"/>
    <w:rsid w:val="004A70B8"/>
    <w:rsid w:val="004A7A4C"/>
    <w:rsid w:val="004B1177"/>
    <w:rsid w:val="004B2EA3"/>
    <w:rsid w:val="004B3F4E"/>
    <w:rsid w:val="004B415D"/>
    <w:rsid w:val="004B449D"/>
    <w:rsid w:val="004B533E"/>
    <w:rsid w:val="004B79D9"/>
    <w:rsid w:val="004C010D"/>
    <w:rsid w:val="004C0152"/>
    <w:rsid w:val="004C0E34"/>
    <w:rsid w:val="004C2125"/>
    <w:rsid w:val="004C3B2A"/>
    <w:rsid w:val="004C4460"/>
    <w:rsid w:val="004C4487"/>
    <w:rsid w:val="004C4AD4"/>
    <w:rsid w:val="004C673F"/>
    <w:rsid w:val="004C7339"/>
    <w:rsid w:val="004D0014"/>
    <w:rsid w:val="004D02FC"/>
    <w:rsid w:val="004D105B"/>
    <w:rsid w:val="004D1A51"/>
    <w:rsid w:val="004D2966"/>
    <w:rsid w:val="004D3136"/>
    <w:rsid w:val="004D350E"/>
    <w:rsid w:val="004D40DC"/>
    <w:rsid w:val="004D4DFC"/>
    <w:rsid w:val="004D607D"/>
    <w:rsid w:val="004E1206"/>
    <w:rsid w:val="004E1D6D"/>
    <w:rsid w:val="004E1E47"/>
    <w:rsid w:val="004E4034"/>
    <w:rsid w:val="004E7099"/>
    <w:rsid w:val="004E7820"/>
    <w:rsid w:val="004F0982"/>
    <w:rsid w:val="004F1F2E"/>
    <w:rsid w:val="004F2EB0"/>
    <w:rsid w:val="004F3274"/>
    <w:rsid w:val="004F460D"/>
    <w:rsid w:val="004F5DFD"/>
    <w:rsid w:val="004F70F5"/>
    <w:rsid w:val="004F73CB"/>
    <w:rsid w:val="0050052F"/>
    <w:rsid w:val="005006AC"/>
    <w:rsid w:val="00503A1D"/>
    <w:rsid w:val="00503DC7"/>
    <w:rsid w:val="0050487C"/>
    <w:rsid w:val="0050524C"/>
    <w:rsid w:val="005057CC"/>
    <w:rsid w:val="005071B0"/>
    <w:rsid w:val="00510337"/>
    <w:rsid w:val="00510A05"/>
    <w:rsid w:val="00510D50"/>
    <w:rsid w:val="00511B31"/>
    <w:rsid w:val="00512A45"/>
    <w:rsid w:val="00515C1C"/>
    <w:rsid w:val="005163C4"/>
    <w:rsid w:val="00516D25"/>
    <w:rsid w:val="00516FE6"/>
    <w:rsid w:val="00517E89"/>
    <w:rsid w:val="00521EAD"/>
    <w:rsid w:val="005235FD"/>
    <w:rsid w:val="00524D57"/>
    <w:rsid w:val="0052680D"/>
    <w:rsid w:val="005272E9"/>
    <w:rsid w:val="00527620"/>
    <w:rsid w:val="00527F84"/>
    <w:rsid w:val="00527FBF"/>
    <w:rsid w:val="00530A33"/>
    <w:rsid w:val="00530A39"/>
    <w:rsid w:val="00531109"/>
    <w:rsid w:val="00532195"/>
    <w:rsid w:val="005332AB"/>
    <w:rsid w:val="00533879"/>
    <w:rsid w:val="00533FD5"/>
    <w:rsid w:val="00537041"/>
    <w:rsid w:val="005410BE"/>
    <w:rsid w:val="005411C7"/>
    <w:rsid w:val="0054128C"/>
    <w:rsid w:val="005414BF"/>
    <w:rsid w:val="00541CA0"/>
    <w:rsid w:val="00542766"/>
    <w:rsid w:val="00542B34"/>
    <w:rsid w:val="00542B6B"/>
    <w:rsid w:val="00542BBE"/>
    <w:rsid w:val="00542CAC"/>
    <w:rsid w:val="00542CDD"/>
    <w:rsid w:val="0054511D"/>
    <w:rsid w:val="00545E86"/>
    <w:rsid w:val="0054777D"/>
    <w:rsid w:val="00551486"/>
    <w:rsid w:val="005515EF"/>
    <w:rsid w:val="00551FC1"/>
    <w:rsid w:val="00552AD0"/>
    <w:rsid w:val="0055495B"/>
    <w:rsid w:val="005561E7"/>
    <w:rsid w:val="00556AFA"/>
    <w:rsid w:val="00557FE8"/>
    <w:rsid w:val="005607DD"/>
    <w:rsid w:val="00561E03"/>
    <w:rsid w:val="0056264C"/>
    <w:rsid w:val="00564574"/>
    <w:rsid w:val="00565A0B"/>
    <w:rsid w:val="00566220"/>
    <w:rsid w:val="00566855"/>
    <w:rsid w:val="00566FA8"/>
    <w:rsid w:val="00567425"/>
    <w:rsid w:val="00570AAA"/>
    <w:rsid w:val="00571142"/>
    <w:rsid w:val="00574BC3"/>
    <w:rsid w:val="00575EE2"/>
    <w:rsid w:val="00575F0F"/>
    <w:rsid w:val="00576A03"/>
    <w:rsid w:val="00581DA1"/>
    <w:rsid w:val="00582B4C"/>
    <w:rsid w:val="00582C03"/>
    <w:rsid w:val="005853FD"/>
    <w:rsid w:val="0058568F"/>
    <w:rsid w:val="00593DD0"/>
    <w:rsid w:val="00594DE9"/>
    <w:rsid w:val="005950C8"/>
    <w:rsid w:val="00595431"/>
    <w:rsid w:val="005958DF"/>
    <w:rsid w:val="005960B8"/>
    <w:rsid w:val="005960CD"/>
    <w:rsid w:val="005967B7"/>
    <w:rsid w:val="005971AE"/>
    <w:rsid w:val="005A0142"/>
    <w:rsid w:val="005A0188"/>
    <w:rsid w:val="005A194F"/>
    <w:rsid w:val="005A3E30"/>
    <w:rsid w:val="005A407D"/>
    <w:rsid w:val="005A4820"/>
    <w:rsid w:val="005A4D19"/>
    <w:rsid w:val="005A5851"/>
    <w:rsid w:val="005A6AF5"/>
    <w:rsid w:val="005A6E92"/>
    <w:rsid w:val="005B0259"/>
    <w:rsid w:val="005B1642"/>
    <w:rsid w:val="005B3363"/>
    <w:rsid w:val="005B3D9A"/>
    <w:rsid w:val="005B4578"/>
    <w:rsid w:val="005B48E0"/>
    <w:rsid w:val="005B4D1B"/>
    <w:rsid w:val="005B60D1"/>
    <w:rsid w:val="005B6701"/>
    <w:rsid w:val="005B6AD6"/>
    <w:rsid w:val="005B7792"/>
    <w:rsid w:val="005B7A2E"/>
    <w:rsid w:val="005C0C61"/>
    <w:rsid w:val="005C1C71"/>
    <w:rsid w:val="005C25C7"/>
    <w:rsid w:val="005C289B"/>
    <w:rsid w:val="005C2DC7"/>
    <w:rsid w:val="005C353D"/>
    <w:rsid w:val="005C4371"/>
    <w:rsid w:val="005C5127"/>
    <w:rsid w:val="005C60C0"/>
    <w:rsid w:val="005C7048"/>
    <w:rsid w:val="005D1811"/>
    <w:rsid w:val="005D18D6"/>
    <w:rsid w:val="005D1C15"/>
    <w:rsid w:val="005D2AFB"/>
    <w:rsid w:val="005D3EAB"/>
    <w:rsid w:val="005D5B63"/>
    <w:rsid w:val="005D68A4"/>
    <w:rsid w:val="005E0EAB"/>
    <w:rsid w:val="005E1B4E"/>
    <w:rsid w:val="005E1C18"/>
    <w:rsid w:val="005E3104"/>
    <w:rsid w:val="005E313B"/>
    <w:rsid w:val="005E3D42"/>
    <w:rsid w:val="005E49BE"/>
    <w:rsid w:val="005E4C70"/>
    <w:rsid w:val="005E4D0C"/>
    <w:rsid w:val="005E4DC6"/>
    <w:rsid w:val="005E58B3"/>
    <w:rsid w:val="005E7500"/>
    <w:rsid w:val="005F0068"/>
    <w:rsid w:val="005F13F0"/>
    <w:rsid w:val="005F1F84"/>
    <w:rsid w:val="005F2A9B"/>
    <w:rsid w:val="005F2D2D"/>
    <w:rsid w:val="005F3814"/>
    <w:rsid w:val="005F4879"/>
    <w:rsid w:val="005F527A"/>
    <w:rsid w:val="005F55F4"/>
    <w:rsid w:val="005F655D"/>
    <w:rsid w:val="005F71BE"/>
    <w:rsid w:val="005F7A85"/>
    <w:rsid w:val="006001C3"/>
    <w:rsid w:val="00600C76"/>
    <w:rsid w:val="0060486C"/>
    <w:rsid w:val="00604DB0"/>
    <w:rsid w:val="00607866"/>
    <w:rsid w:val="00607F2C"/>
    <w:rsid w:val="00607F79"/>
    <w:rsid w:val="0061027E"/>
    <w:rsid w:val="00610885"/>
    <w:rsid w:val="00610A55"/>
    <w:rsid w:val="00610ABE"/>
    <w:rsid w:val="006117D1"/>
    <w:rsid w:val="00612419"/>
    <w:rsid w:val="006137B4"/>
    <w:rsid w:val="0061428D"/>
    <w:rsid w:val="006157C2"/>
    <w:rsid w:val="006165AE"/>
    <w:rsid w:val="00617057"/>
    <w:rsid w:val="00617BA9"/>
    <w:rsid w:val="006211A5"/>
    <w:rsid w:val="00627ECF"/>
    <w:rsid w:val="00631229"/>
    <w:rsid w:val="00631982"/>
    <w:rsid w:val="006323D3"/>
    <w:rsid w:val="00632DE9"/>
    <w:rsid w:val="00633E07"/>
    <w:rsid w:val="00633E47"/>
    <w:rsid w:val="0063515B"/>
    <w:rsid w:val="006413C2"/>
    <w:rsid w:val="00641893"/>
    <w:rsid w:val="00641C50"/>
    <w:rsid w:val="0064301B"/>
    <w:rsid w:val="00643B29"/>
    <w:rsid w:val="00644905"/>
    <w:rsid w:val="006454A1"/>
    <w:rsid w:val="0064586C"/>
    <w:rsid w:val="00645DD3"/>
    <w:rsid w:val="00647B13"/>
    <w:rsid w:val="00647E56"/>
    <w:rsid w:val="006500AD"/>
    <w:rsid w:val="0065030D"/>
    <w:rsid w:val="006530C5"/>
    <w:rsid w:val="00653280"/>
    <w:rsid w:val="00653624"/>
    <w:rsid w:val="00653E9D"/>
    <w:rsid w:val="00653FBE"/>
    <w:rsid w:val="00654748"/>
    <w:rsid w:val="00655D19"/>
    <w:rsid w:val="00657DBA"/>
    <w:rsid w:val="0066025F"/>
    <w:rsid w:val="006608AB"/>
    <w:rsid w:val="00660A97"/>
    <w:rsid w:val="00660B8F"/>
    <w:rsid w:val="00660C48"/>
    <w:rsid w:val="006618BE"/>
    <w:rsid w:val="00662ABA"/>
    <w:rsid w:val="00662B72"/>
    <w:rsid w:val="00663387"/>
    <w:rsid w:val="0066415D"/>
    <w:rsid w:val="006642BF"/>
    <w:rsid w:val="0066668B"/>
    <w:rsid w:val="00670DA9"/>
    <w:rsid w:val="006716FC"/>
    <w:rsid w:val="006724D2"/>
    <w:rsid w:val="006738A2"/>
    <w:rsid w:val="0067452A"/>
    <w:rsid w:val="00675A6C"/>
    <w:rsid w:val="0067647D"/>
    <w:rsid w:val="00677185"/>
    <w:rsid w:val="00677206"/>
    <w:rsid w:val="00680BC4"/>
    <w:rsid w:val="00682729"/>
    <w:rsid w:val="00684EC1"/>
    <w:rsid w:val="00684F6C"/>
    <w:rsid w:val="006854F4"/>
    <w:rsid w:val="006860C8"/>
    <w:rsid w:val="006861CF"/>
    <w:rsid w:val="006864C8"/>
    <w:rsid w:val="00687DC6"/>
    <w:rsid w:val="006900CF"/>
    <w:rsid w:val="00690807"/>
    <w:rsid w:val="00690F74"/>
    <w:rsid w:val="00692271"/>
    <w:rsid w:val="00693207"/>
    <w:rsid w:val="00693421"/>
    <w:rsid w:val="006947AE"/>
    <w:rsid w:val="00695216"/>
    <w:rsid w:val="00696340"/>
    <w:rsid w:val="00696B0E"/>
    <w:rsid w:val="00696D08"/>
    <w:rsid w:val="00697167"/>
    <w:rsid w:val="00697434"/>
    <w:rsid w:val="00697476"/>
    <w:rsid w:val="006978A9"/>
    <w:rsid w:val="006A0872"/>
    <w:rsid w:val="006A0DA3"/>
    <w:rsid w:val="006A0F4D"/>
    <w:rsid w:val="006A11F9"/>
    <w:rsid w:val="006A4608"/>
    <w:rsid w:val="006A4778"/>
    <w:rsid w:val="006A5447"/>
    <w:rsid w:val="006A5DF1"/>
    <w:rsid w:val="006A5E55"/>
    <w:rsid w:val="006A6E58"/>
    <w:rsid w:val="006B1323"/>
    <w:rsid w:val="006B2E07"/>
    <w:rsid w:val="006B3DD3"/>
    <w:rsid w:val="006B56E8"/>
    <w:rsid w:val="006B589F"/>
    <w:rsid w:val="006B5923"/>
    <w:rsid w:val="006B73A0"/>
    <w:rsid w:val="006B797A"/>
    <w:rsid w:val="006B7B00"/>
    <w:rsid w:val="006C0E4D"/>
    <w:rsid w:val="006C289D"/>
    <w:rsid w:val="006C46CE"/>
    <w:rsid w:val="006C5312"/>
    <w:rsid w:val="006C6562"/>
    <w:rsid w:val="006D04DD"/>
    <w:rsid w:val="006D0CEC"/>
    <w:rsid w:val="006D182D"/>
    <w:rsid w:val="006D2E30"/>
    <w:rsid w:val="006D352F"/>
    <w:rsid w:val="006D74B3"/>
    <w:rsid w:val="006E3D49"/>
    <w:rsid w:val="006E4A04"/>
    <w:rsid w:val="006E5558"/>
    <w:rsid w:val="006E5AA6"/>
    <w:rsid w:val="006E7248"/>
    <w:rsid w:val="006E7BEB"/>
    <w:rsid w:val="006F0066"/>
    <w:rsid w:val="006F1CAF"/>
    <w:rsid w:val="006F21A0"/>
    <w:rsid w:val="006F335F"/>
    <w:rsid w:val="006F39D7"/>
    <w:rsid w:val="006F3FA5"/>
    <w:rsid w:val="006F5023"/>
    <w:rsid w:val="006F633A"/>
    <w:rsid w:val="006F6695"/>
    <w:rsid w:val="007023DF"/>
    <w:rsid w:val="007043C5"/>
    <w:rsid w:val="007052EA"/>
    <w:rsid w:val="00706B9A"/>
    <w:rsid w:val="00710B0A"/>
    <w:rsid w:val="00711852"/>
    <w:rsid w:val="00711C72"/>
    <w:rsid w:val="007120DB"/>
    <w:rsid w:val="007132C1"/>
    <w:rsid w:val="0071517B"/>
    <w:rsid w:val="007151F2"/>
    <w:rsid w:val="00717277"/>
    <w:rsid w:val="00720895"/>
    <w:rsid w:val="007220B6"/>
    <w:rsid w:val="00722DD2"/>
    <w:rsid w:val="007238EC"/>
    <w:rsid w:val="00723B41"/>
    <w:rsid w:val="00724038"/>
    <w:rsid w:val="0072406B"/>
    <w:rsid w:val="0072441D"/>
    <w:rsid w:val="00724BB9"/>
    <w:rsid w:val="007256EC"/>
    <w:rsid w:val="00725992"/>
    <w:rsid w:val="007259A6"/>
    <w:rsid w:val="00726A22"/>
    <w:rsid w:val="00726EA0"/>
    <w:rsid w:val="00730818"/>
    <w:rsid w:val="00731931"/>
    <w:rsid w:val="00732346"/>
    <w:rsid w:val="00732ECE"/>
    <w:rsid w:val="00733F98"/>
    <w:rsid w:val="0073517E"/>
    <w:rsid w:val="007359ED"/>
    <w:rsid w:val="00737321"/>
    <w:rsid w:val="00737F04"/>
    <w:rsid w:val="007429C3"/>
    <w:rsid w:val="00744822"/>
    <w:rsid w:val="00745F06"/>
    <w:rsid w:val="00745FC0"/>
    <w:rsid w:val="00747A74"/>
    <w:rsid w:val="00747D42"/>
    <w:rsid w:val="00751E97"/>
    <w:rsid w:val="007522DA"/>
    <w:rsid w:val="0075356D"/>
    <w:rsid w:val="007538AB"/>
    <w:rsid w:val="00756ACD"/>
    <w:rsid w:val="00756D6D"/>
    <w:rsid w:val="00756DD2"/>
    <w:rsid w:val="007571C9"/>
    <w:rsid w:val="007600C5"/>
    <w:rsid w:val="00760DD7"/>
    <w:rsid w:val="007612F5"/>
    <w:rsid w:val="0076443D"/>
    <w:rsid w:val="00764B34"/>
    <w:rsid w:val="00765FA8"/>
    <w:rsid w:val="00765FE7"/>
    <w:rsid w:val="00766177"/>
    <w:rsid w:val="00770092"/>
    <w:rsid w:val="0077010D"/>
    <w:rsid w:val="007723CA"/>
    <w:rsid w:val="00775188"/>
    <w:rsid w:val="007801D1"/>
    <w:rsid w:val="0078061B"/>
    <w:rsid w:val="00780A5D"/>
    <w:rsid w:val="00782B51"/>
    <w:rsid w:val="00782CC7"/>
    <w:rsid w:val="00784455"/>
    <w:rsid w:val="00784A89"/>
    <w:rsid w:val="0078542C"/>
    <w:rsid w:val="00790E60"/>
    <w:rsid w:val="00792BD6"/>
    <w:rsid w:val="00792E51"/>
    <w:rsid w:val="0079701E"/>
    <w:rsid w:val="007A066F"/>
    <w:rsid w:val="007A0D1C"/>
    <w:rsid w:val="007A230E"/>
    <w:rsid w:val="007A2B90"/>
    <w:rsid w:val="007A37F7"/>
    <w:rsid w:val="007A3A3A"/>
    <w:rsid w:val="007A5074"/>
    <w:rsid w:val="007A541D"/>
    <w:rsid w:val="007A72A3"/>
    <w:rsid w:val="007B2D99"/>
    <w:rsid w:val="007B4FC5"/>
    <w:rsid w:val="007B5CF8"/>
    <w:rsid w:val="007B68E4"/>
    <w:rsid w:val="007C0690"/>
    <w:rsid w:val="007C3776"/>
    <w:rsid w:val="007C3CFF"/>
    <w:rsid w:val="007C3FCD"/>
    <w:rsid w:val="007C65C6"/>
    <w:rsid w:val="007C737F"/>
    <w:rsid w:val="007D0CD6"/>
    <w:rsid w:val="007D3952"/>
    <w:rsid w:val="007D3F80"/>
    <w:rsid w:val="007D45E4"/>
    <w:rsid w:val="007D56F5"/>
    <w:rsid w:val="007D67AA"/>
    <w:rsid w:val="007D6DD5"/>
    <w:rsid w:val="007D73A5"/>
    <w:rsid w:val="007D767A"/>
    <w:rsid w:val="007E15A4"/>
    <w:rsid w:val="007E2A47"/>
    <w:rsid w:val="007E3A13"/>
    <w:rsid w:val="007E3DF0"/>
    <w:rsid w:val="007E3F14"/>
    <w:rsid w:val="007E41D9"/>
    <w:rsid w:val="007E46CB"/>
    <w:rsid w:val="007E5A68"/>
    <w:rsid w:val="007E6B73"/>
    <w:rsid w:val="007E7867"/>
    <w:rsid w:val="007F086C"/>
    <w:rsid w:val="007F0A8B"/>
    <w:rsid w:val="007F1BF9"/>
    <w:rsid w:val="007F56CE"/>
    <w:rsid w:val="007F64ED"/>
    <w:rsid w:val="007F7437"/>
    <w:rsid w:val="00801096"/>
    <w:rsid w:val="00803618"/>
    <w:rsid w:val="00805F6C"/>
    <w:rsid w:val="00806326"/>
    <w:rsid w:val="0080686B"/>
    <w:rsid w:val="008101B1"/>
    <w:rsid w:val="00811ACB"/>
    <w:rsid w:val="008123BF"/>
    <w:rsid w:val="0081248A"/>
    <w:rsid w:val="00813255"/>
    <w:rsid w:val="00813ED2"/>
    <w:rsid w:val="00814C5D"/>
    <w:rsid w:val="00816BC4"/>
    <w:rsid w:val="00817695"/>
    <w:rsid w:val="00820E0B"/>
    <w:rsid w:val="008211F7"/>
    <w:rsid w:val="00823383"/>
    <w:rsid w:val="00823BFB"/>
    <w:rsid w:val="0082534F"/>
    <w:rsid w:val="00826AA0"/>
    <w:rsid w:val="00827462"/>
    <w:rsid w:val="00827D09"/>
    <w:rsid w:val="00827EE3"/>
    <w:rsid w:val="00830D29"/>
    <w:rsid w:val="0083197F"/>
    <w:rsid w:val="00832FD0"/>
    <w:rsid w:val="00834714"/>
    <w:rsid w:val="008354A0"/>
    <w:rsid w:val="00835EDF"/>
    <w:rsid w:val="008361FC"/>
    <w:rsid w:val="00837A1C"/>
    <w:rsid w:val="00840364"/>
    <w:rsid w:val="00840973"/>
    <w:rsid w:val="00841D6C"/>
    <w:rsid w:val="008425EA"/>
    <w:rsid w:val="00842903"/>
    <w:rsid w:val="00843507"/>
    <w:rsid w:val="0084462C"/>
    <w:rsid w:val="00844891"/>
    <w:rsid w:val="00845E3A"/>
    <w:rsid w:val="00846A34"/>
    <w:rsid w:val="00846B3C"/>
    <w:rsid w:val="0085139B"/>
    <w:rsid w:val="008522C2"/>
    <w:rsid w:val="00853BF7"/>
    <w:rsid w:val="008540BE"/>
    <w:rsid w:val="00854262"/>
    <w:rsid w:val="00856793"/>
    <w:rsid w:val="0085688D"/>
    <w:rsid w:val="00856A3F"/>
    <w:rsid w:val="00860C64"/>
    <w:rsid w:val="00860FE0"/>
    <w:rsid w:val="00861A9F"/>
    <w:rsid w:val="00861FA6"/>
    <w:rsid w:val="0086367B"/>
    <w:rsid w:val="00863A71"/>
    <w:rsid w:val="00863CE6"/>
    <w:rsid w:val="008644A8"/>
    <w:rsid w:val="00866DFD"/>
    <w:rsid w:val="00870E08"/>
    <w:rsid w:val="0087234F"/>
    <w:rsid w:val="008728B1"/>
    <w:rsid w:val="00872E91"/>
    <w:rsid w:val="00872F37"/>
    <w:rsid w:val="0087362E"/>
    <w:rsid w:val="008739C0"/>
    <w:rsid w:val="008745EB"/>
    <w:rsid w:val="008756F3"/>
    <w:rsid w:val="0088001B"/>
    <w:rsid w:val="0088108D"/>
    <w:rsid w:val="00882C6A"/>
    <w:rsid w:val="0088494A"/>
    <w:rsid w:val="00886597"/>
    <w:rsid w:val="0088774E"/>
    <w:rsid w:val="00890961"/>
    <w:rsid w:val="008933CF"/>
    <w:rsid w:val="00893A3E"/>
    <w:rsid w:val="00895570"/>
    <w:rsid w:val="0089579D"/>
    <w:rsid w:val="008960DF"/>
    <w:rsid w:val="008963A9"/>
    <w:rsid w:val="008976EE"/>
    <w:rsid w:val="008A1C86"/>
    <w:rsid w:val="008A1EBC"/>
    <w:rsid w:val="008A3DDF"/>
    <w:rsid w:val="008A60CA"/>
    <w:rsid w:val="008A69A9"/>
    <w:rsid w:val="008A6A82"/>
    <w:rsid w:val="008B572F"/>
    <w:rsid w:val="008B5A1D"/>
    <w:rsid w:val="008B622A"/>
    <w:rsid w:val="008C01F7"/>
    <w:rsid w:val="008C033A"/>
    <w:rsid w:val="008C094E"/>
    <w:rsid w:val="008C12F4"/>
    <w:rsid w:val="008C2088"/>
    <w:rsid w:val="008C2150"/>
    <w:rsid w:val="008C24B7"/>
    <w:rsid w:val="008C32A4"/>
    <w:rsid w:val="008C4EA5"/>
    <w:rsid w:val="008C639E"/>
    <w:rsid w:val="008C7061"/>
    <w:rsid w:val="008D0A17"/>
    <w:rsid w:val="008D1CA1"/>
    <w:rsid w:val="008D1EC6"/>
    <w:rsid w:val="008D4050"/>
    <w:rsid w:val="008D42EE"/>
    <w:rsid w:val="008D47B1"/>
    <w:rsid w:val="008D6CCD"/>
    <w:rsid w:val="008D6F84"/>
    <w:rsid w:val="008D7811"/>
    <w:rsid w:val="008E0D5F"/>
    <w:rsid w:val="008E0F30"/>
    <w:rsid w:val="008E10A8"/>
    <w:rsid w:val="008E13E7"/>
    <w:rsid w:val="008E1437"/>
    <w:rsid w:val="008E1C81"/>
    <w:rsid w:val="008E32D9"/>
    <w:rsid w:val="008E4F52"/>
    <w:rsid w:val="008E63A1"/>
    <w:rsid w:val="008E6C42"/>
    <w:rsid w:val="008E6F01"/>
    <w:rsid w:val="008F1259"/>
    <w:rsid w:val="008F256A"/>
    <w:rsid w:val="008F2F86"/>
    <w:rsid w:val="008F3579"/>
    <w:rsid w:val="0090114D"/>
    <w:rsid w:val="009018DB"/>
    <w:rsid w:val="00902350"/>
    <w:rsid w:val="0090319D"/>
    <w:rsid w:val="00903E18"/>
    <w:rsid w:val="009047C3"/>
    <w:rsid w:val="00904864"/>
    <w:rsid w:val="00905D99"/>
    <w:rsid w:val="00907077"/>
    <w:rsid w:val="009070D4"/>
    <w:rsid w:val="009079F0"/>
    <w:rsid w:val="00907A2B"/>
    <w:rsid w:val="009106FA"/>
    <w:rsid w:val="00911C22"/>
    <w:rsid w:val="00911E33"/>
    <w:rsid w:val="0091215B"/>
    <w:rsid w:val="009137E8"/>
    <w:rsid w:val="009150F8"/>
    <w:rsid w:val="009166E1"/>
    <w:rsid w:val="00916712"/>
    <w:rsid w:val="00916746"/>
    <w:rsid w:val="009175DE"/>
    <w:rsid w:val="00920947"/>
    <w:rsid w:val="009215F7"/>
    <w:rsid w:val="00921C85"/>
    <w:rsid w:val="00924904"/>
    <w:rsid w:val="00924D5A"/>
    <w:rsid w:val="009254B9"/>
    <w:rsid w:val="0092721C"/>
    <w:rsid w:val="00932881"/>
    <w:rsid w:val="009329D1"/>
    <w:rsid w:val="00933216"/>
    <w:rsid w:val="009347A5"/>
    <w:rsid w:val="00934BF2"/>
    <w:rsid w:val="00934D24"/>
    <w:rsid w:val="00934F4C"/>
    <w:rsid w:val="00935882"/>
    <w:rsid w:val="00935AEB"/>
    <w:rsid w:val="00936033"/>
    <w:rsid w:val="009363BC"/>
    <w:rsid w:val="009373AB"/>
    <w:rsid w:val="0094020B"/>
    <w:rsid w:val="009409DA"/>
    <w:rsid w:val="00941BCD"/>
    <w:rsid w:val="00941E87"/>
    <w:rsid w:val="0094208D"/>
    <w:rsid w:val="009431C8"/>
    <w:rsid w:val="00943C2E"/>
    <w:rsid w:val="00945226"/>
    <w:rsid w:val="00946B22"/>
    <w:rsid w:val="00946D45"/>
    <w:rsid w:val="009474F5"/>
    <w:rsid w:val="009506C3"/>
    <w:rsid w:val="00950935"/>
    <w:rsid w:val="009515B7"/>
    <w:rsid w:val="00954EA7"/>
    <w:rsid w:val="009557CE"/>
    <w:rsid w:val="00956311"/>
    <w:rsid w:val="00956F92"/>
    <w:rsid w:val="009570CE"/>
    <w:rsid w:val="0095739C"/>
    <w:rsid w:val="009574C5"/>
    <w:rsid w:val="009615B2"/>
    <w:rsid w:val="0096283E"/>
    <w:rsid w:val="00963642"/>
    <w:rsid w:val="00964034"/>
    <w:rsid w:val="009645B8"/>
    <w:rsid w:val="00965237"/>
    <w:rsid w:val="0096568E"/>
    <w:rsid w:val="00965D3A"/>
    <w:rsid w:val="009663B1"/>
    <w:rsid w:val="00967AFF"/>
    <w:rsid w:val="00971194"/>
    <w:rsid w:val="009734C9"/>
    <w:rsid w:val="009739AF"/>
    <w:rsid w:val="00973D92"/>
    <w:rsid w:val="00973FEE"/>
    <w:rsid w:val="009747AC"/>
    <w:rsid w:val="009766F6"/>
    <w:rsid w:val="00976FF6"/>
    <w:rsid w:val="00977820"/>
    <w:rsid w:val="009821AD"/>
    <w:rsid w:val="009842F9"/>
    <w:rsid w:val="00984532"/>
    <w:rsid w:val="00985AAB"/>
    <w:rsid w:val="00986EE3"/>
    <w:rsid w:val="00987562"/>
    <w:rsid w:val="00987D05"/>
    <w:rsid w:val="00992149"/>
    <w:rsid w:val="00993BED"/>
    <w:rsid w:val="00994902"/>
    <w:rsid w:val="00995922"/>
    <w:rsid w:val="009960D9"/>
    <w:rsid w:val="009A09FD"/>
    <w:rsid w:val="009A0D3A"/>
    <w:rsid w:val="009A11CA"/>
    <w:rsid w:val="009A135A"/>
    <w:rsid w:val="009A1FE5"/>
    <w:rsid w:val="009A3366"/>
    <w:rsid w:val="009A3ED2"/>
    <w:rsid w:val="009A5DFD"/>
    <w:rsid w:val="009A7A09"/>
    <w:rsid w:val="009B3014"/>
    <w:rsid w:val="009B5851"/>
    <w:rsid w:val="009C093E"/>
    <w:rsid w:val="009C1766"/>
    <w:rsid w:val="009C2CB6"/>
    <w:rsid w:val="009C4289"/>
    <w:rsid w:val="009C7291"/>
    <w:rsid w:val="009C76D1"/>
    <w:rsid w:val="009C7BA4"/>
    <w:rsid w:val="009D0770"/>
    <w:rsid w:val="009D0EBC"/>
    <w:rsid w:val="009D1A39"/>
    <w:rsid w:val="009D2483"/>
    <w:rsid w:val="009D29ED"/>
    <w:rsid w:val="009D347C"/>
    <w:rsid w:val="009D389E"/>
    <w:rsid w:val="009D42B6"/>
    <w:rsid w:val="009D4DD2"/>
    <w:rsid w:val="009D670D"/>
    <w:rsid w:val="009D7D6E"/>
    <w:rsid w:val="009E1479"/>
    <w:rsid w:val="009E15A4"/>
    <w:rsid w:val="009E1DD1"/>
    <w:rsid w:val="009E3395"/>
    <w:rsid w:val="009E33F3"/>
    <w:rsid w:val="009E4EF0"/>
    <w:rsid w:val="009E5910"/>
    <w:rsid w:val="009E5A66"/>
    <w:rsid w:val="009E5CE9"/>
    <w:rsid w:val="009E6A12"/>
    <w:rsid w:val="009E7A03"/>
    <w:rsid w:val="009F0FEA"/>
    <w:rsid w:val="009F1ECA"/>
    <w:rsid w:val="009F221D"/>
    <w:rsid w:val="009F232D"/>
    <w:rsid w:val="009F26EF"/>
    <w:rsid w:val="009F4109"/>
    <w:rsid w:val="009F4553"/>
    <w:rsid w:val="009F4B46"/>
    <w:rsid w:val="009F618B"/>
    <w:rsid w:val="009F7558"/>
    <w:rsid w:val="00A0033B"/>
    <w:rsid w:val="00A00ADC"/>
    <w:rsid w:val="00A041EE"/>
    <w:rsid w:val="00A04E1C"/>
    <w:rsid w:val="00A052FF"/>
    <w:rsid w:val="00A06BA0"/>
    <w:rsid w:val="00A07272"/>
    <w:rsid w:val="00A073CE"/>
    <w:rsid w:val="00A076D1"/>
    <w:rsid w:val="00A07F1F"/>
    <w:rsid w:val="00A1182B"/>
    <w:rsid w:val="00A128AD"/>
    <w:rsid w:val="00A1290C"/>
    <w:rsid w:val="00A132F8"/>
    <w:rsid w:val="00A156B8"/>
    <w:rsid w:val="00A156F6"/>
    <w:rsid w:val="00A15748"/>
    <w:rsid w:val="00A1693F"/>
    <w:rsid w:val="00A20131"/>
    <w:rsid w:val="00A2027D"/>
    <w:rsid w:val="00A20C87"/>
    <w:rsid w:val="00A21CF5"/>
    <w:rsid w:val="00A21E28"/>
    <w:rsid w:val="00A236AB"/>
    <w:rsid w:val="00A245EB"/>
    <w:rsid w:val="00A26E0A"/>
    <w:rsid w:val="00A2748F"/>
    <w:rsid w:val="00A2781F"/>
    <w:rsid w:val="00A308FE"/>
    <w:rsid w:val="00A31326"/>
    <w:rsid w:val="00A31CED"/>
    <w:rsid w:val="00A32077"/>
    <w:rsid w:val="00A33978"/>
    <w:rsid w:val="00A350ED"/>
    <w:rsid w:val="00A354D9"/>
    <w:rsid w:val="00A36478"/>
    <w:rsid w:val="00A36A30"/>
    <w:rsid w:val="00A373B5"/>
    <w:rsid w:val="00A37C30"/>
    <w:rsid w:val="00A4100C"/>
    <w:rsid w:val="00A41231"/>
    <w:rsid w:val="00A41787"/>
    <w:rsid w:val="00A418FC"/>
    <w:rsid w:val="00A41A3A"/>
    <w:rsid w:val="00A43364"/>
    <w:rsid w:val="00A435E6"/>
    <w:rsid w:val="00A4523F"/>
    <w:rsid w:val="00A4571A"/>
    <w:rsid w:val="00A4695C"/>
    <w:rsid w:val="00A469A8"/>
    <w:rsid w:val="00A5031A"/>
    <w:rsid w:val="00A50D8A"/>
    <w:rsid w:val="00A50EE5"/>
    <w:rsid w:val="00A5114A"/>
    <w:rsid w:val="00A516D8"/>
    <w:rsid w:val="00A53167"/>
    <w:rsid w:val="00A536F2"/>
    <w:rsid w:val="00A5377D"/>
    <w:rsid w:val="00A5378E"/>
    <w:rsid w:val="00A53938"/>
    <w:rsid w:val="00A53A0F"/>
    <w:rsid w:val="00A547AA"/>
    <w:rsid w:val="00A552EF"/>
    <w:rsid w:val="00A55E4F"/>
    <w:rsid w:val="00A5677A"/>
    <w:rsid w:val="00A56FBE"/>
    <w:rsid w:val="00A5710B"/>
    <w:rsid w:val="00A5772F"/>
    <w:rsid w:val="00A6093C"/>
    <w:rsid w:val="00A61B9F"/>
    <w:rsid w:val="00A62511"/>
    <w:rsid w:val="00A625FF"/>
    <w:rsid w:val="00A62B0F"/>
    <w:rsid w:val="00A63B27"/>
    <w:rsid w:val="00A6412E"/>
    <w:rsid w:val="00A64592"/>
    <w:rsid w:val="00A65C16"/>
    <w:rsid w:val="00A66BE5"/>
    <w:rsid w:val="00A670BE"/>
    <w:rsid w:val="00A67B1D"/>
    <w:rsid w:val="00A70E6A"/>
    <w:rsid w:val="00A723EE"/>
    <w:rsid w:val="00A77C4A"/>
    <w:rsid w:val="00A77FD6"/>
    <w:rsid w:val="00A8052E"/>
    <w:rsid w:val="00A80851"/>
    <w:rsid w:val="00A81556"/>
    <w:rsid w:val="00A826F4"/>
    <w:rsid w:val="00A8355E"/>
    <w:rsid w:val="00A83A5A"/>
    <w:rsid w:val="00A84B56"/>
    <w:rsid w:val="00A86F99"/>
    <w:rsid w:val="00A87A2F"/>
    <w:rsid w:val="00A902CB"/>
    <w:rsid w:val="00A91780"/>
    <w:rsid w:val="00A92EBC"/>
    <w:rsid w:val="00A9301F"/>
    <w:rsid w:val="00A94848"/>
    <w:rsid w:val="00A94F83"/>
    <w:rsid w:val="00A96497"/>
    <w:rsid w:val="00A96C2D"/>
    <w:rsid w:val="00A975CE"/>
    <w:rsid w:val="00AA01EE"/>
    <w:rsid w:val="00AA06A5"/>
    <w:rsid w:val="00AA2386"/>
    <w:rsid w:val="00AA2E49"/>
    <w:rsid w:val="00AA2E5C"/>
    <w:rsid w:val="00AA640D"/>
    <w:rsid w:val="00AA74A6"/>
    <w:rsid w:val="00AA7DE3"/>
    <w:rsid w:val="00AB0186"/>
    <w:rsid w:val="00AB175E"/>
    <w:rsid w:val="00AB2990"/>
    <w:rsid w:val="00AB2C73"/>
    <w:rsid w:val="00AB4491"/>
    <w:rsid w:val="00AB46D5"/>
    <w:rsid w:val="00AB4D89"/>
    <w:rsid w:val="00AB53BE"/>
    <w:rsid w:val="00AB5412"/>
    <w:rsid w:val="00AB5805"/>
    <w:rsid w:val="00AB6452"/>
    <w:rsid w:val="00AB6D26"/>
    <w:rsid w:val="00AB7E0A"/>
    <w:rsid w:val="00AC1418"/>
    <w:rsid w:val="00AC3005"/>
    <w:rsid w:val="00AC3BE0"/>
    <w:rsid w:val="00AC4CB4"/>
    <w:rsid w:val="00AC5980"/>
    <w:rsid w:val="00AC6680"/>
    <w:rsid w:val="00AC6C3C"/>
    <w:rsid w:val="00AC766E"/>
    <w:rsid w:val="00AD26B0"/>
    <w:rsid w:val="00AD2E4C"/>
    <w:rsid w:val="00AD4176"/>
    <w:rsid w:val="00AD45A9"/>
    <w:rsid w:val="00AD57CD"/>
    <w:rsid w:val="00AD63E0"/>
    <w:rsid w:val="00AE06BB"/>
    <w:rsid w:val="00AE0E3B"/>
    <w:rsid w:val="00AE104D"/>
    <w:rsid w:val="00AE168F"/>
    <w:rsid w:val="00AE4CF3"/>
    <w:rsid w:val="00AE67E0"/>
    <w:rsid w:val="00AF1DBF"/>
    <w:rsid w:val="00AF4550"/>
    <w:rsid w:val="00B004DB"/>
    <w:rsid w:val="00B00994"/>
    <w:rsid w:val="00B01198"/>
    <w:rsid w:val="00B01427"/>
    <w:rsid w:val="00B02ED3"/>
    <w:rsid w:val="00B030EE"/>
    <w:rsid w:val="00B03893"/>
    <w:rsid w:val="00B0458B"/>
    <w:rsid w:val="00B055E4"/>
    <w:rsid w:val="00B069D6"/>
    <w:rsid w:val="00B06D81"/>
    <w:rsid w:val="00B107AC"/>
    <w:rsid w:val="00B10DEA"/>
    <w:rsid w:val="00B118A7"/>
    <w:rsid w:val="00B11A18"/>
    <w:rsid w:val="00B1233F"/>
    <w:rsid w:val="00B1438C"/>
    <w:rsid w:val="00B147BC"/>
    <w:rsid w:val="00B14C96"/>
    <w:rsid w:val="00B17714"/>
    <w:rsid w:val="00B22B01"/>
    <w:rsid w:val="00B248A8"/>
    <w:rsid w:val="00B25F08"/>
    <w:rsid w:val="00B27519"/>
    <w:rsid w:val="00B279F1"/>
    <w:rsid w:val="00B27A09"/>
    <w:rsid w:val="00B27ADD"/>
    <w:rsid w:val="00B30445"/>
    <w:rsid w:val="00B30C3E"/>
    <w:rsid w:val="00B30E9D"/>
    <w:rsid w:val="00B3167C"/>
    <w:rsid w:val="00B3180C"/>
    <w:rsid w:val="00B32A87"/>
    <w:rsid w:val="00B32DBF"/>
    <w:rsid w:val="00B3380D"/>
    <w:rsid w:val="00B3412E"/>
    <w:rsid w:val="00B348C9"/>
    <w:rsid w:val="00B365A2"/>
    <w:rsid w:val="00B4067D"/>
    <w:rsid w:val="00B41276"/>
    <w:rsid w:val="00B41CAC"/>
    <w:rsid w:val="00B421FC"/>
    <w:rsid w:val="00B42F79"/>
    <w:rsid w:val="00B4364E"/>
    <w:rsid w:val="00B43E7B"/>
    <w:rsid w:val="00B4548E"/>
    <w:rsid w:val="00B4756B"/>
    <w:rsid w:val="00B47B81"/>
    <w:rsid w:val="00B50C98"/>
    <w:rsid w:val="00B52FB2"/>
    <w:rsid w:val="00B53DB9"/>
    <w:rsid w:val="00B54801"/>
    <w:rsid w:val="00B54865"/>
    <w:rsid w:val="00B54B53"/>
    <w:rsid w:val="00B5631F"/>
    <w:rsid w:val="00B572AC"/>
    <w:rsid w:val="00B575DB"/>
    <w:rsid w:val="00B577CA"/>
    <w:rsid w:val="00B60958"/>
    <w:rsid w:val="00B65193"/>
    <w:rsid w:val="00B65991"/>
    <w:rsid w:val="00B66B2A"/>
    <w:rsid w:val="00B67047"/>
    <w:rsid w:val="00B67F3B"/>
    <w:rsid w:val="00B67FBF"/>
    <w:rsid w:val="00B721B4"/>
    <w:rsid w:val="00B73B90"/>
    <w:rsid w:val="00B73CD3"/>
    <w:rsid w:val="00B74447"/>
    <w:rsid w:val="00B74B9B"/>
    <w:rsid w:val="00B74C3A"/>
    <w:rsid w:val="00B750A3"/>
    <w:rsid w:val="00B75954"/>
    <w:rsid w:val="00B75C0A"/>
    <w:rsid w:val="00B7734C"/>
    <w:rsid w:val="00B77C67"/>
    <w:rsid w:val="00B80B85"/>
    <w:rsid w:val="00B80C9D"/>
    <w:rsid w:val="00B81226"/>
    <w:rsid w:val="00B814B3"/>
    <w:rsid w:val="00B83105"/>
    <w:rsid w:val="00B83A75"/>
    <w:rsid w:val="00B83B81"/>
    <w:rsid w:val="00B85110"/>
    <w:rsid w:val="00B86B33"/>
    <w:rsid w:val="00B87EB8"/>
    <w:rsid w:val="00B90B6E"/>
    <w:rsid w:val="00B90F1C"/>
    <w:rsid w:val="00B91499"/>
    <w:rsid w:val="00B9321B"/>
    <w:rsid w:val="00B9322A"/>
    <w:rsid w:val="00B935C4"/>
    <w:rsid w:val="00B93996"/>
    <w:rsid w:val="00B93A8C"/>
    <w:rsid w:val="00B93E57"/>
    <w:rsid w:val="00B94B49"/>
    <w:rsid w:val="00B95718"/>
    <w:rsid w:val="00B95B38"/>
    <w:rsid w:val="00B969D5"/>
    <w:rsid w:val="00B96AE9"/>
    <w:rsid w:val="00BA1303"/>
    <w:rsid w:val="00BA158E"/>
    <w:rsid w:val="00BA2758"/>
    <w:rsid w:val="00BA2BE2"/>
    <w:rsid w:val="00BA5737"/>
    <w:rsid w:val="00BA62A8"/>
    <w:rsid w:val="00BA6EAA"/>
    <w:rsid w:val="00BA7D0C"/>
    <w:rsid w:val="00BB0228"/>
    <w:rsid w:val="00BB1107"/>
    <w:rsid w:val="00BB228A"/>
    <w:rsid w:val="00BB23FE"/>
    <w:rsid w:val="00BB3100"/>
    <w:rsid w:val="00BB4985"/>
    <w:rsid w:val="00BB51D2"/>
    <w:rsid w:val="00BB70FE"/>
    <w:rsid w:val="00BC1C2B"/>
    <w:rsid w:val="00BC2B9B"/>
    <w:rsid w:val="00BC39D1"/>
    <w:rsid w:val="00BC426C"/>
    <w:rsid w:val="00BC6219"/>
    <w:rsid w:val="00BC663F"/>
    <w:rsid w:val="00BC673B"/>
    <w:rsid w:val="00BD00AA"/>
    <w:rsid w:val="00BD0C2A"/>
    <w:rsid w:val="00BD10C9"/>
    <w:rsid w:val="00BD28B1"/>
    <w:rsid w:val="00BD2A9F"/>
    <w:rsid w:val="00BD3599"/>
    <w:rsid w:val="00BD51D0"/>
    <w:rsid w:val="00BD51D8"/>
    <w:rsid w:val="00BD55C3"/>
    <w:rsid w:val="00BD62F6"/>
    <w:rsid w:val="00BD7FC7"/>
    <w:rsid w:val="00BE03C7"/>
    <w:rsid w:val="00BE17AD"/>
    <w:rsid w:val="00BE3087"/>
    <w:rsid w:val="00BE3EE8"/>
    <w:rsid w:val="00BE636A"/>
    <w:rsid w:val="00BE6494"/>
    <w:rsid w:val="00BE6852"/>
    <w:rsid w:val="00BE68AB"/>
    <w:rsid w:val="00BE6B4F"/>
    <w:rsid w:val="00BF0C2C"/>
    <w:rsid w:val="00BF1419"/>
    <w:rsid w:val="00BF189C"/>
    <w:rsid w:val="00BF229B"/>
    <w:rsid w:val="00BF3232"/>
    <w:rsid w:val="00BF44D3"/>
    <w:rsid w:val="00BF7A2A"/>
    <w:rsid w:val="00C01023"/>
    <w:rsid w:val="00C04333"/>
    <w:rsid w:val="00C04BF7"/>
    <w:rsid w:val="00C04E6A"/>
    <w:rsid w:val="00C05326"/>
    <w:rsid w:val="00C056A1"/>
    <w:rsid w:val="00C0576E"/>
    <w:rsid w:val="00C057D5"/>
    <w:rsid w:val="00C05BD5"/>
    <w:rsid w:val="00C07C06"/>
    <w:rsid w:val="00C07EAC"/>
    <w:rsid w:val="00C10CA8"/>
    <w:rsid w:val="00C11945"/>
    <w:rsid w:val="00C123B0"/>
    <w:rsid w:val="00C12E30"/>
    <w:rsid w:val="00C1357D"/>
    <w:rsid w:val="00C13ABA"/>
    <w:rsid w:val="00C14014"/>
    <w:rsid w:val="00C14467"/>
    <w:rsid w:val="00C16B8D"/>
    <w:rsid w:val="00C171F7"/>
    <w:rsid w:val="00C175F8"/>
    <w:rsid w:val="00C17750"/>
    <w:rsid w:val="00C20A96"/>
    <w:rsid w:val="00C20B18"/>
    <w:rsid w:val="00C2131D"/>
    <w:rsid w:val="00C21539"/>
    <w:rsid w:val="00C21DCC"/>
    <w:rsid w:val="00C21E1B"/>
    <w:rsid w:val="00C22396"/>
    <w:rsid w:val="00C2343E"/>
    <w:rsid w:val="00C234EE"/>
    <w:rsid w:val="00C268DE"/>
    <w:rsid w:val="00C27216"/>
    <w:rsid w:val="00C327EF"/>
    <w:rsid w:val="00C33541"/>
    <w:rsid w:val="00C33A6C"/>
    <w:rsid w:val="00C347A2"/>
    <w:rsid w:val="00C35522"/>
    <w:rsid w:val="00C357E2"/>
    <w:rsid w:val="00C37461"/>
    <w:rsid w:val="00C376A7"/>
    <w:rsid w:val="00C40CC4"/>
    <w:rsid w:val="00C41FCE"/>
    <w:rsid w:val="00C43836"/>
    <w:rsid w:val="00C43BB5"/>
    <w:rsid w:val="00C45815"/>
    <w:rsid w:val="00C4614A"/>
    <w:rsid w:val="00C46270"/>
    <w:rsid w:val="00C46458"/>
    <w:rsid w:val="00C47153"/>
    <w:rsid w:val="00C50663"/>
    <w:rsid w:val="00C50F71"/>
    <w:rsid w:val="00C510B0"/>
    <w:rsid w:val="00C51114"/>
    <w:rsid w:val="00C519A5"/>
    <w:rsid w:val="00C525C0"/>
    <w:rsid w:val="00C5324E"/>
    <w:rsid w:val="00C544A5"/>
    <w:rsid w:val="00C544A8"/>
    <w:rsid w:val="00C55F05"/>
    <w:rsid w:val="00C600B2"/>
    <w:rsid w:val="00C60D67"/>
    <w:rsid w:val="00C614C0"/>
    <w:rsid w:val="00C618DA"/>
    <w:rsid w:val="00C62506"/>
    <w:rsid w:val="00C62847"/>
    <w:rsid w:val="00C64540"/>
    <w:rsid w:val="00C65421"/>
    <w:rsid w:val="00C700DD"/>
    <w:rsid w:val="00C729AB"/>
    <w:rsid w:val="00C730C1"/>
    <w:rsid w:val="00C73666"/>
    <w:rsid w:val="00C736E3"/>
    <w:rsid w:val="00C75BC6"/>
    <w:rsid w:val="00C76EDD"/>
    <w:rsid w:val="00C76EE3"/>
    <w:rsid w:val="00C77DC6"/>
    <w:rsid w:val="00C861DE"/>
    <w:rsid w:val="00C86D75"/>
    <w:rsid w:val="00C87378"/>
    <w:rsid w:val="00C877A9"/>
    <w:rsid w:val="00C87D8A"/>
    <w:rsid w:val="00C9097F"/>
    <w:rsid w:val="00C926B7"/>
    <w:rsid w:val="00C9444E"/>
    <w:rsid w:val="00C9529D"/>
    <w:rsid w:val="00C96175"/>
    <w:rsid w:val="00C97B4A"/>
    <w:rsid w:val="00C97C4D"/>
    <w:rsid w:val="00CA09CD"/>
    <w:rsid w:val="00CA14D4"/>
    <w:rsid w:val="00CA44FB"/>
    <w:rsid w:val="00CA4FBD"/>
    <w:rsid w:val="00CA53D6"/>
    <w:rsid w:val="00CA5486"/>
    <w:rsid w:val="00CA5B24"/>
    <w:rsid w:val="00CA7384"/>
    <w:rsid w:val="00CA75EA"/>
    <w:rsid w:val="00CA7D21"/>
    <w:rsid w:val="00CB4042"/>
    <w:rsid w:val="00CB4902"/>
    <w:rsid w:val="00CB4B7A"/>
    <w:rsid w:val="00CB5B5E"/>
    <w:rsid w:val="00CB6583"/>
    <w:rsid w:val="00CB71A5"/>
    <w:rsid w:val="00CB7CBB"/>
    <w:rsid w:val="00CC1305"/>
    <w:rsid w:val="00CC1D37"/>
    <w:rsid w:val="00CC45FA"/>
    <w:rsid w:val="00CC4919"/>
    <w:rsid w:val="00CC5FDB"/>
    <w:rsid w:val="00CC6AC2"/>
    <w:rsid w:val="00CC74EC"/>
    <w:rsid w:val="00CD1AEA"/>
    <w:rsid w:val="00CD24BC"/>
    <w:rsid w:val="00CD52FF"/>
    <w:rsid w:val="00CD5B9F"/>
    <w:rsid w:val="00CD6A57"/>
    <w:rsid w:val="00CD6AB8"/>
    <w:rsid w:val="00CD70D6"/>
    <w:rsid w:val="00CD7E75"/>
    <w:rsid w:val="00CE0B23"/>
    <w:rsid w:val="00CE1527"/>
    <w:rsid w:val="00CE3A5E"/>
    <w:rsid w:val="00CE448D"/>
    <w:rsid w:val="00CE4503"/>
    <w:rsid w:val="00CE5A5C"/>
    <w:rsid w:val="00CE63EC"/>
    <w:rsid w:val="00CE6723"/>
    <w:rsid w:val="00CE6B6C"/>
    <w:rsid w:val="00CE7904"/>
    <w:rsid w:val="00CF0FBD"/>
    <w:rsid w:val="00CF130F"/>
    <w:rsid w:val="00CF17D1"/>
    <w:rsid w:val="00CF3099"/>
    <w:rsid w:val="00CF343C"/>
    <w:rsid w:val="00CF52C5"/>
    <w:rsid w:val="00CF548C"/>
    <w:rsid w:val="00CF5BD5"/>
    <w:rsid w:val="00CF6716"/>
    <w:rsid w:val="00CF7654"/>
    <w:rsid w:val="00CF7FD8"/>
    <w:rsid w:val="00D027E7"/>
    <w:rsid w:val="00D02CFD"/>
    <w:rsid w:val="00D030B5"/>
    <w:rsid w:val="00D05716"/>
    <w:rsid w:val="00D06032"/>
    <w:rsid w:val="00D0704E"/>
    <w:rsid w:val="00D07A56"/>
    <w:rsid w:val="00D104EA"/>
    <w:rsid w:val="00D11DCF"/>
    <w:rsid w:val="00D13143"/>
    <w:rsid w:val="00D13F0B"/>
    <w:rsid w:val="00D14050"/>
    <w:rsid w:val="00D16D9A"/>
    <w:rsid w:val="00D2078F"/>
    <w:rsid w:val="00D21921"/>
    <w:rsid w:val="00D21F89"/>
    <w:rsid w:val="00D226F9"/>
    <w:rsid w:val="00D22E76"/>
    <w:rsid w:val="00D22FA7"/>
    <w:rsid w:val="00D23958"/>
    <w:rsid w:val="00D23E37"/>
    <w:rsid w:val="00D23ED1"/>
    <w:rsid w:val="00D2584C"/>
    <w:rsid w:val="00D25C2F"/>
    <w:rsid w:val="00D25D97"/>
    <w:rsid w:val="00D26726"/>
    <w:rsid w:val="00D275F7"/>
    <w:rsid w:val="00D2770D"/>
    <w:rsid w:val="00D33C92"/>
    <w:rsid w:val="00D35A25"/>
    <w:rsid w:val="00D35E9F"/>
    <w:rsid w:val="00D374CF"/>
    <w:rsid w:val="00D40210"/>
    <w:rsid w:val="00D403A5"/>
    <w:rsid w:val="00D41315"/>
    <w:rsid w:val="00D4206A"/>
    <w:rsid w:val="00D42DCE"/>
    <w:rsid w:val="00D4382D"/>
    <w:rsid w:val="00D47B7D"/>
    <w:rsid w:val="00D47EB0"/>
    <w:rsid w:val="00D505D7"/>
    <w:rsid w:val="00D51FB5"/>
    <w:rsid w:val="00D5235C"/>
    <w:rsid w:val="00D52D0F"/>
    <w:rsid w:val="00D52DA8"/>
    <w:rsid w:val="00D5395E"/>
    <w:rsid w:val="00D53E2D"/>
    <w:rsid w:val="00D55D27"/>
    <w:rsid w:val="00D560FB"/>
    <w:rsid w:val="00D56960"/>
    <w:rsid w:val="00D56F45"/>
    <w:rsid w:val="00D572A1"/>
    <w:rsid w:val="00D57E0E"/>
    <w:rsid w:val="00D57EB6"/>
    <w:rsid w:val="00D61017"/>
    <w:rsid w:val="00D618E1"/>
    <w:rsid w:val="00D62B4E"/>
    <w:rsid w:val="00D66515"/>
    <w:rsid w:val="00D6739B"/>
    <w:rsid w:val="00D72359"/>
    <w:rsid w:val="00D732A3"/>
    <w:rsid w:val="00D748D0"/>
    <w:rsid w:val="00D76394"/>
    <w:rsid w:val="00D76429"/>
    <w:rsid w:val="00D76DA8"/>
    <w:rsid w:val="00D813B4"/>
    <w:rsid w:val="00D8153A"/>
    <w:rsid w:val="00D81B5B"/>
    <w:rsid w:val="00D850CB"/>
    <w:rsid w:val="00D87C81"/>
    <w:rsid w:val="00D90357"/>
    <w:rsid w:val="00D9472A"/>
    <w:rsid w:val="00D94F9B"/>
    <w:rsid w:val="00D96039"/>
    <w:rsid w:val="00D96C63"/>
    <w:rsid w:val="00D96D43"/>
    <w:rsid w:val="00D97317"/>
    <w:rsid w:val="00DA2974"/>
    <w:rsid w:val="00DA2FC5"/>
    <w:rsid w:val="00DA3E2F"/>
    <w:rsid w:val="00DA5289"/>
    <w:rsid w:val="00DA5378"/>
    <w:rsid w:val="00DA579D"/>
    <w:rsid w:val="00DA7336"/>
    <w:rsid w:val="00DA7B5A"/>
    <w:rsid w:val="00DB08AB"/>
    <w:rsid w:val="00DB2C05"/>
    <w:rsid w:val="00DB3830"/>
    <w:rsid w:val="00DB42EA"/>
    <w:rsid w:val="00DB4D32"/>
    <w:rsid w:val="00DB5EDB"/>
    <w:rsid w:val="00DB6080"/>
    <w:rsid w:val="00DB6B29"/>
    <w:rsid w:val="00DB7465"/>
    <w:rsid w:val="00DB79A3"/>
    <w:rsid w:val="00DC1164"/>
    <w:rsid w:val="00DC27B4"/>
    <w:rsid w:val="00DC2854"/>
    <w:rsid w:val="00DC2A7A"/>
    <w:rsid w:val="00DC3CF0"/>
    <w:rsid w:val="00DC66A2"/>
    <w:rsid w:val="00DD1447"/>
    <w:rsid w:val="00DD17D6"/>
    <w:rsid w:val="00DD261C"/>
    <w:rsid w:val="00DD3ECF"/>
    <w:rsid w:val="00DD5067"/>
    <w:rsid w:val="00DD55C5"/>
    <w:rsid w:val="00DD7D7F"/>
    <w:rsid w:val="00DE1905"/>
    <w:rsid w:val="00DE22B7"/>
    <w:rsid w:val="00DE2733"/>
    <w:rsid w:val="00DE306B"/>
    <w:rsid w:val="00DE38DF"/>
    <w:rsid w:val="00DE4279"/>
    <w:rsid w:val="00DE5097"/>
    <w:rsid w:val="00DE610A"/>
    <w:rsid w:val="00DE762A"/>
    <w:rsid w:val="00DF1333"/>
    <w:rsid w:val="00DF1EA9"/>
    <w:rsid w:val="00DF32D1"/>
    <w:rsid w:val="00DF37E3"/>
    <w:rsid w:val="00DF3B25"/>
    <w:rsid w:val="00DF45DA"/>
    <w:rsid w:val="00DF4E78"/>
    <w:rsid w:val="00DF6677"/>
    <w:rsid w:val="00DF740C"/>
    <w:rsid w:val="00DF7E58"/>
    <w:rsid w:val="00E01636"/>
    <w:rsid w:val="00E052F8"/>
    <w:rsid w:val="00E058EC"/>
    <w:rsid w:val="00E0653A"/>
    <w:rsid w:val="00E06F6A"/>
    <w:rsid w:val="00E078F2"/>
    <w:rsid w:val="00E07D1F"/>
    <w:rsid w:val="00E10549"/>
    <w:rsid w:val="00E10872"/>
    <w:rsid w:val="00E12E99"/>
    <w:rsid w:val="00E1575B"/>
    <w:rsid w:val="00E15C5C"/>
    <w:rsid w:val="00E21216"/>
    <w:rsid w:val="00E215BF"/>
    <w:rsid w:val="00E23621"/>
    <w:rsid w:val="00E24A34"/>
    <w:rsid w:val="00E25D87"/>
    <w:rsid w:val="00E26C4F"/>
    <w:rsid w:val="00E27186"/>
    <w:rsid w:val="00E27686"/>
    <w:rsid w:val="00E3078D"/>
    <w:rsid w:val="00E31521"/>
    <w:rsid w:val="00E32172"/>
    <w:rsid w:val="00E32D2F"/>
    <w:rsid w:val="00E33365"/>
    <w:rsid w:val="00E34367"/>
    <w:rsid w:val="00E35556"/>
    <w:rsid w:val="00E35F00"/>
    <w:rsid w:val="00E367E5"/>
    <w:rsid w:val="00E37F2A"/>
    <w:rsid w:val="00E400B8"/>
    <w:rsid w:val="00E41271"/>
    <w:rsid w:val="00E42A43"/>
    <w:rsid w:val="00E42AD8"/>
    <w:rsid w:val="00E42B56"/>
    <w:rsid w:val="00E42FF0"/>
    <w:rsid w:val="00E43434"/>
    <w:rsid w:val="00E435B4"/>
    <w:rsid w:val="00E43767"/>
    <w:rsid w:val="00E44EA5"/>
    <w:rsid w:val="00E45DB3"/>
    <w:rsid w:val="00E47604"/>
    <w:rsid w:val="00E4787F"/>
    <w:rsid w:val="00E478B9"/>
    <w:rsid w:val="00E47F57"/>
    <w:rsid w:val="00E509A8"/>
    <w:rsid w:val="00E51A9B"/>
    <w:rsid w:val="00E523C9"/>
    <w:rsid w:val="00E52B4C"/>
    <w:rsid w:val="00E53589"/>
    <w:rsid w:val="00E536E3"/>
    <w:rsid w:val="00E54A47"/>
    <w:rsid w:val="00E54BC9"/>
    <w:rsid w:val="00E54D5B"/>
    <w:rsid w:val="00E54E93"/>
    <w:rsid w:val="00E55083"/>
    <w:rsid w:val="00E553EF"/>
    <w:rsid w:val="00E569D7"/>
    <w:rsid w:val="00E57389"/>
    <w:rsid w:val="00E63666"/>
    <w:rsid w:val="00E63FED"/>
    <w:rsid w:val="00E6434D"/>
    <w:rsid w:val="00E64CA9"/>
    <w:rsid w:val="00E65800"/>
    <w:rsid w:val="00E67DD3"/>
    <w:rsid w:val="00E71336"/>
    <w:rsid w:val="00E7475D"/>
    <w:rsid w:val="00E763D3"/>
    <w:rsid w:val="00E76EC4"/>
    <w:rsid w:val="00E7704E"/>
    <w:rsid w:val="00E80A71"/>
    <w:rsid w:val="00E80AE1"/>
    <w:rsid w:val="00E80CDD"/>
    <w:rsid w:val="00E80D10"/>
    <w:rsid w:val="00E82F45"/>
    <w:rsid w:val="00E83793"/>
    <w:rsid w:val="00E843B7"/>
    <w:rsid w:val="00E84ED7"/>
    <w:rsid w:val="00E852FE"/>
    <w:rsid w:val="00E856B9"/>
    <w:rsid w:val="00E9013D"/>
    <w:rsid w:val="00E9078F"/>
    <w:rsid w:val="00E91F04"/>
    <w:rsid w:val="00E92270"/>
    <w:rsid w:val="00E93E6D"/>
    <w:rsid w:val="00E9753A"/>
    <w:rsid w:val="00E97568"/>
    <w:rsid w:val="00EA2820"/>
    <w:rsid w:val="00EA2983"/>
    <w:rsid w:val="00EA3AB6"/>
    <w:rsid w:val="00EA46B9"/>
    <w:rsid w:val="00EA4AF9"/>
    <w:rsid w:val="00EA4D1B"/>
    <w:rsid w:val="00EB04D4"/>
    <w:rsid w:val="00EB3D4A"/>
    <w:rsid w:val="00EB3E36"/>
    <w:rsid w:val="00EB5F3A"/>
    <w:rsid w:val="00EB63D2"/>
    <w:rsid w:val="00EB7A0A"/>
    <w:rsid w:val="00EB7E8C"/>
    <w:rsid w:val="00EC1EF3"/>
    <w:rsid w:val="00EC260A"/>
    <w:rsid w:val="00EC2992"/>
    <w:rsid w:val="00EC2D41"/>
    <w:rsid w:val="00EC2EED"/>
    <w:rsid w:val="00ED0A40"/>
    <w:rsid w:val="00ED10AA"/>
    <w:rsid w:val="00ED249E"/>
    <w:rsid w:val="00ED3606"/>
    <w:rsid w:val="00ED3B93"/>
    <w:rsid w:val="00ED5826"/>
    <w:rsid w:val="00EE03C5"/>
    <w:rsid w:val="00EE1A33"/>
    <w:rsid w:val="00EE2244"/>
    <w:rsid w:val="00EE23D2"/>
    <w:rsid w:val="00EE2E70"/>
    <w:rsid w:val="00EE307D"/>
    <w:rsid w:val="00EE3253"/>
    <w:rsid w:val="00EE5E80"/>
    <w:rsid w:val="00EE6590"/>
    <w:rsid w:val="00EF0B93"/>
    <w:rsid w:val="00EF142C"/>
    <w:rsid w:val="00EF2150"/>
    <w:rsid w:val="00EF4625"/>
    <w:rsid w:val="00EF6AAD"/>
    <w:rsid w:val="00EF7EC6"/>
    <w:rsid w:val="00F00C4D"/>
    <w:rsid w:val="00F00C7E"/>
    <w:rsid w:val="00F0420F"/>
    <w:rsid w:val="00F0497B"/>
    <w:rsid w:val="00F05C19"/>
    <w:rsid w:val="00F11F9F"/>
    <w:rsid w:val="00F1276F"/>
    <w:rsid w:val="00F1363D"/>
    <w:rsid w:val="00F178A6"/>
    <w:rsid w:val="00F17A92"/>
    <w:rsid w:val="00F17CC0"/>
    <w:rsid w:val="00F17E3A"/>
    <w:rsid w:val="00F20008"/>
    <w:rsid w:val="00F20976"/>
    <w:rsid w:val="00F20E3E"/>
    <w:rsid w:val="00F20FCA"/>
    <w:rsid w:val="00F20FDB"/>
    <w:rsid w:val="00F2144F"/>
    <w:rsid w:val="00F2233A"/>
    <w:rsid w:val="00F237C9"/>
    <w:rsid w:val="00F238C7"/>
    <w:rsid w:val="00F24086"/>
    <w:rsid w:val="00F24278"/>
    <w:rsid w:val="00F244AC"/>
    <w:rsid w:val="00F249FE"/>
    <w:rsid w:val="00F24CEF"/>
    <w:rsid w:val="00F2519C"/>
    <w:rsid w:val="00F2644C"/>
    <w:rsid w:val="00F30A9B"/>
    <w:rsid w:val="00F30B25"/>
    <w:rsid w:val="00F30BC6"/>
    <w:rsid w:val="00F30E26"/>
    <w:rsid w:val="00F31511"/>
    <w:rsid w:val="00F32BB6"/>
    <w:rsid w:val="00F33906"/>
    <w:rsid w:val="00F33EEC"/>
    <w:rsid w:val="00F34F61"/>
    <w:rsid w:val="00F35D17"/>
    <w:rsid w:val="00F375B0"/>
    <w:rsid w:val="00F37855"/>
    <w:rsid w:val="00F37AE0"/>
    <w:rsid w:val="00F40A40"/>
    <w:rsid w:val="00F41E63"/>
    <w:rsid w:val="00F42550"/>
    <w:rsid w:val="00F42A11"/>
    <w:rsid w:val="00F439F5"/>
    <w:rsid w:val="00F43B96"/>
    <w:rsid w:val="00F45839"/>
    <w:rsid w:val="00F47237"/>
    <w:rsid w:val="00F475D6"/>
    <w:rsid w:val="00F47647"/>
    <w:rsid w:val="00F50DC7"/>
    <w:rsid w:val="00F52064"/>
    <w:rsid w:val="00F52218"/>
    <w:rsid w:val="00F524A8"/>
    <w:rsid w:val="00F52F1D"/>
    <w:rsid w:val="00F563DC"/>
    <w:rsid w:val="00F568C7"/>
    <w:rsid w:val="00F56EF9"/>
    <w:rsid w:val="00F56F16"/>
    <w:rsid w:val="00F576DD"/>
    <w:rsid w:val="00F57D44"/>
    <w:rsid w:val="00F604F6"/>
    <w:rsid w:val="00F608DB"/>
    <w:rsid w:val="00F60BA5"/>
    <w:rsid w:val="00F64AA0"/>
    <w:rsid w:val="00F65F77"/>
    <w:rsid w:val="00F66AC5"/>
    <w:rsid w:val="00F6700A"/>
    <w:rsid w:val="00F6723E"/>
    <w:rsid w:val="00F67FFA"/>
    <w:rsid w:val="00F71CFD"/>
    <w:rsid w:val="00F726B4"/>
    <w:rsid w:val="00F72B21"/>
    <w:rsid w:val="00F73BCD"/>
    <w:rsid w:val="00F742CE"/>
    <w:rsid w:val="00F7497F"/>
    <w:rsid w:val="00F75165"/>
    <w:rsid w:val="00F77297"/>
    <w:rsid w:val="00F801AB"/>
    <w:rsid w:val="00F80967"/>
    <w:rsid w:val="00F813A2"/>
    <w:rsid w:val="00F81FC3"/>
    <w:rsid w:val="00F8262C"/>
    <w:rsid w:val="00F82A4E"/>
    <w:rsid w:val="00F83340"/>
    <w:rsid w:val="00F83B0E"/>
    <w:rsid w:val="00F840D7"/>
    <w:rsid w:val="00F84932"/>
    <w:rsid w:val="00F849B6"/>
    <w:rsid w:val="00F9031F"/>
    <w:rsid w:val="00F9059C"/>
    <w:rsid w:val="00F90BA0"/>
    <w:rsid w:val="00F92E8A"/>
    <w:rsid w:val="00F92F65"/>
    <w:rsid w:val="00F92FF4"/>
    <w:rsid w:val="00F93B9C"/>
    <w:rsid w:val="00F93CB3"/>
    <w:rsid w:val="00F94DA1"/>
    <w:rsid w:val="00F97244"/>
    <w:rsid w:val="00FA2770"/>
    <w:rsid w:val="00FA2B23"/>
    <w:rsid w:val="00FA631C"/>
    <w:rsid w:val="00FA7A18"/>
    <w:rsid w:val="00FB05FE"/>
    <w:rsid w:val="00FB1005"/>
    <w:rsid w:val="00FB2528"/>
    <w:rsid w:val="00FB25E3"/>
    <w:rsid w:val="00FB2A35"/>
    <w:rsid w:val="00FB2FB6"/>
    <w:rsid w:val="00FB373D"/>
    <w:rsid w:val="00FB4431"/>
    <w:rsid w:val="00FB4973"/>
    <w:rsid w:val="00FB785E"/>
    <w:rsid w:val="00FB7B28"/>
    <w:rsid w:val="00FC1135"/>
    <w:rsid w:val="00FC1C97"/>
    <w:rsid w:val="00FC3129"/>
    <w:rsid w:val="00FC533A"/>
    <w:rsid w:val="00FC6D48"/>
    <w:rsid w:val="00FC7828"/>
    <w:rsid w:val="00FC7C29"/>
    <w:rsid w:val="00FD1E52"/>
    <w:rsid w:val="00FD3270"/>
    <w:rsid w:val="00FD404E"/>
    <w:rsid w:val="00FD5D9D"/>
    <w:rsid w:val="00FD7534"/>
    <w:rsid w:val="00FD7646"/>
    <w:rsid w:val="00FD7883"/>
    <w:rsid w:val="00FD7951"/>
    <w:rsid w:val="00FD7E29"/>
    <w:rsid w:val="00FE0A57"/>
    <w:rsid w:val="00FE1D80"/>
    <w:rsid w:val="00FE2010"/>
    <w:rsid w:val="00FE2C2E"/>
    <w:rsid w:val="00FE2DB8"/>
    <w:rsid w:val="00FE4937"/>
    <w:rsid w:val="00FE4C0A"/>
    <w:rsid w:val="00FE570A"/>
    <w:rsid w:val="00FE757A"/>
    <w:rsid w:val="00FF13D2"/>
    <w:rsid w:val="00FF18B5"/>
    <w:rsid w:val="00FF1BC5"/>
    <w:rsid w:val="00FF1D6F"/>
    <w:rsid w:val="00FF271C"/>
    <w:rsid w:val="00FF2B53"/>
    <w:rsid w:val="00FF3369"/>
    <w:rsid w:val="00FF3D5B"/>
    <w:rsid w:val="00FF43FF"/>
    <w:rsid w:val="00FF4599"/>
    <w:rsid w:val="00FF571F"/>
    <w:rsid w:val="00FF693B"/>
    <w:rsid w:val="00FF7434"/>
    <w:rsid w:val="00FF743C"/>
    <w:rsid w:val="00FF7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9418AD"/>
  <w15:docId w15:val="{B5D7CFE4-6CF6-714C-BB10-D652358A2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7EC6"/>
    <w:rPr>
      <w:iCs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C268DE"/>
    <w:pPr>
      <w:numPr>
        <w:numId w:val="1"/>
      </w:numPr>
      <w:pBdr>
        <w:top w:val="single" w:sz="8" w:space="0" w:color="8784C7" w:themeColor="accent2"/>
        <w:left w:val="single" w:sz="8" w:space="0" w:color="8784C7" w:themeColor="accent2"/>
        <w:bottom w:val="single" w:sz="8" w:space="0" w:color="8784C7" w:themeColor="accent2"/>
        <w:right w:val="single" w:sz="8" w:space="0" w:color="8784C7" w:themeColor="accent2"/>
      </w:pBdr>
      <w:shd w:val="clear" w:color="auto" w:fill="E6E6F3" w:themeFill="accent2" w:themeFillTint="33"/>
      <w:spacing w:before="480" w:after="100" w:line="269" w:lineRule="auto"/>
      <w:contextualSpacing/>
      <w:outlineLvl w:val="0"/>
    </w:pPr>
    <w:rPr>
      <w:rFonts w:asciiTheme="majorHAnsi" w:eastAsiaTheme="majorEastAsia" w:hAnsiTheme="majorHAnsi" w:cstheme="majorBidi"/>
      <w:b/>
      <w:bCs/>
      <w:color w:val="363371" w:themeColor="accent2" w:themeShade="7F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68DE"/>
    <w:pPr>
      <w:numPr>
        <w:ilvl w:val="1"/>
        <w:numId w:val="1"/>
      </w:numPr>
      <w:pBdr>
        <w:top w:val="single" w:sz="4" w:space="0" w:color="8784C7" w:themeColor="accent2"/>
        <w:left w:val="single" w:sz="48" w:space="2" w:color="8784C7" w:themeColor="accent2"/>
        <w:bottom w:val="single" w:sz="4" w:space="0" w:color="8784C7" w:themeColor="accent2"/>
        <w:right w:val="single" w:sz="4" w:space="4" w:color="8784C7" w:themeColor="accent2"/>
      </w:pBdr>
      <w:spacing w:before="200" w:after="100" w:line="269" w:lineRule="auto"/>
      <w:contextualSpacing/>
      <w:outlineLvl w:val="1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268DE"/>
    <w:pPr>
      <w:numPr>
        <w:ilvl w:val="2"/>
        <w:numId w:val="1"/>
      </w:numPr>
      <w:pBdr>
        <w:left w:val="single" w:sz="48" w:space="2" w:color="8784C7" w:themeColor="accent2"/>
        <w:bottom w:val="single" w:sz="4" w:space="0" w:color="8784C7" w:themeColor="accent2"/>
      </w:pBdr>
      <w:spacing w:before="200" w:after="100" w:line="240" w:lineRule="auto"/>
      <w:contextualSpacing/>
      <w:outlineLvl w:val="2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268DE"/>
    <w:pPr>
      <w:numPr>
        <w:ilvl w:val="3"/>
        <w:numId w:val="1"/>
      </w:numPr>
      <w:pBdr>
        <w:left w:val="single" w:sz="4" w:space="2" w:color="8784C7" w:themeColor="accent2"/>
        <w:bottom w:val="single" w:sz="4" w:space="2" w:color="8784C7" w:themeColor="accent2"/>
      </w:pBd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55224"/>
    <w:pPr>
      <w:numPr>
        <w:ilvl w:val="4"/>
        <w:numId w:val="1"/>
      </w:numPr>
      <w:pBdr>
        <w:left w:val="dotted" w:sz="4" w:space="2" w:color="8784C7" w:themeColor="accent2"/>
        <w:bottom w:val="dotted" w:sz="4" w:space="2" w:color="8784C7" w:themeColor="accent2"/>
      </w:pBd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b/>
      <w:bCs/>
      <w:color w:val="514DAA" w:themeColor="accent2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55224"/>
    <w:pPr>
      <w:numPr>
        <w:ilvl w:val="5"/>
        <w:numId w:val="1"/>
      </w:numPr>
      <w:pBdr>
        <w:bottom w:val="single" w:sz="4" w:space="2" w:color="CECDE8" w:themeColor="accent2" w:themeTint="66"/>
      </w:pBd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514DAA" w:themeColor="accent2" w:themeShade="B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55224"/>
    <w:pPr>
      <w:numPr>
        <w:ilvl w:val="6"/>
        <w:numId w:val="1"/>
      </w:numPr>
      <w:pBdr>
        <w:bottom w:val="dotted" w:sz="4" w:space="2" w:color="B6B5DD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514DAA" w:themeColor="accent2" w:themeShade="BF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55224"/>
    <w:pPr>
      <w:numPr>
        <w:ilvl w:val="7"/>
        <w:numId w:val="1"/>
      </w:num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8784C7" w:themeColor="accent2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55224"/>
    <w:pPr>
      <w:numPr>
        <w:ilvl w:val="8"/>
        <w:numId w:val="1"/>
      </w:num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8784C7" w:themeColor="accen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68DE"/>
    <w:rPr>
      <w:rFonts w:asciiTheme="majorHAnsi" w:eastAsiaTheme="majorEastAsia" w:hAnsiTheme="majorHAnsi" w:cstheme="majorBidi"/>
      <w:b/>
      <w:bCs/>
      <w:iCs/>
      <w:color w:val="363371" w:themeColor="accent2" w:themeShade="7F"/>
      <w:shd w:val="clear" w:color="auto" w:fill="E6E6F3" w:themeFill="accent2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C268DE"/>
    <w:rPr>
      <w:rFonts w:asciiTheme="majorHAnsi" w:eastAsiaTheme="majorEastAsia" w:hAnsiTheme="majorHAnsi" w:cstheme="majorBidi"/>
      <w:b/>
      <w:bCs/>
      <w:iCs/>
      <w:color w:val="514DAA" w:themeColor="accent2" w:themeShade="BF"/>
    </w:rPr>
  </w:style>
  <w:style w:type="character" w:customStyle="1" w:styleId="Heading3Char">
    <w:name w:val="Heading 3 Char"/>
    <w:basedOn w:val="DefaultParagraphFont"/>
    <w:link w:val="Heading3"/>
    <w:uiPriority w:val="9"/>
    <w:rsid w:val="00C268DE"/>
    <w:rPr>
      <w:rFonts w:asciiTheme="majorHAnsi" w:eastAsiaTheme="majorEastAsia" w:hAnsiTheme="majorHAnsi" w:cstheme="majorBidi"/>
      <w:b/>
      <w:bCs/>
      <w:iCs/>
      <w:color w:val="514DAA" w:themeColor="accent2" w:themeShade="BF"/>
    </w:rPr>
  </w:style>
  <w:style w:type="character" w:customStyle="1" w:styleId="Heading4Char">
    <w:name w:val="Heading 4 Char"/>
    <w:basedOn w:val="DefaultParagraphFont"/>
    <w:link w:val="Heading4"/>
    <w:uiPriority w:val="9"/>
    <w:rsid w:val="00C268DE"/>
    <w:rPr>
      <w:rFonts w:asciiTheme="majorHAnsi" w:eastAsiaTheme="majorEastAsia" w:hAnsiTheme="majorHAnsi" w:cstheme="majorBidi"/>
      <w:b/>
      <w:bCs/>
      <w:iCs/>
      <w:color w:val="514DAA" w:themeColor="accent2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355224"/>
    <w:rPr>
      <w:rFonts w:asciiTheme="majorHAnsi" w:eastAsiaTheme="majorEastAsia" w:hAnsiTheme="majorHAnsi" w:cstheme="majorBidi"/>
      <w:b/>
      <w:bCs/>
      <w:i/>
      <w:iCs/>
      <w:color w:val="514DAA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55224"/>
    <w:rPr>
      <w:rFonts w:asciiTheme="majorHAnsi" w:eastAsiaTheme="majorEastAsia" w:hAnsiTheme="majorHAnsi" w:cstheme="majorBidi"/>
      <w:i/>
      <w:iCs/>
      <w:color w:val="514DAA" w:themeColor="accen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55224"/>
    <w:rPr>
      <w:rFonts w:asciiTheme="majorHAnsi" w:eastAsiaTheme="majorEastAsia" w:hAnsiTheme="majorHAnsi" w:cstheme="majorBidi"/>
      <w:i/>
      <w:iCs/>
      <w:color w:val="514DAA" w:themeColor="accent2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55224"/>
    <w:rPr>
      <w:rFonts w:asciiTheme="majorHAnsi" w:eastAsiaTheme="majorEastAsia" w:hAnsiTheme="majorHAnsi" w:cstheme="majorBidi"/>
      <w:i/>
      <w:iCs/>
      <w:color w:val="8784C7" w:themeColor="accen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55224"/>
    <w:rPr>
      <w:rFonts w:asciiTheme="majorHAnsi" w:eastAsiaTheme="majorEastAsia" w:hAnsiTheme="majorHAnsi" w:cstheme="majorBidi"/>
      <w:i/>
      <w:iCs/>
      <w:color w:val="8784C7" w:themeColor="accent2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355224"/>
    <w:rPr>
      <w:b/>
      <w:bCs/>
      <w:color w:val="514DAA" w:themeColor="accent2" w:themeShade="BF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A5378E"/>
    <w:pPr>
      <w:pBdr>
        <w:top w:val="single" w:sz="48" w:space="0" w:color="8784C7" w:themeColor="accent2"/>
        <w:bottom w:val="single" w:sz="48" w:space="0" w:color="8784C7" w:themeColor="accent2"/>
      </w:pBdr>
      <w:shd w:val="clear" w:color="auto" w:fill="8784C7" w:themeFill="accent2"/>
      <w:spacing w:after="0" w:line="240" w:lineRule="auto"/>
      <w:jc w:val="center"/>
    </w:pPr>
    <w:rPr>
      <w:rFonts w:asciiTheme="majorHAnsi" w:eastAsiaTheme="majorEastAsia" w:hAnsiTheme="majorHAnsi" w:cstheme="majorBidi"/>
      <w:b/>
      <w:color w:val="FFFFFF" w:themeColor="background1"/>
      <w:spacing w:val="10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A5378E"/>
    <w:rPr>
      <w:rFonts w:asciiTheme="majorHAnsi" w:eastAsiaTheme="majorEastAsia" w:hAnsiTheme="majorHAnsi" w:cstheme="majorBidi"/>
      <w:b/>
      <w:iCs/>
      <w:color w:val="FFFFFF" w:themeColor="background1"/>
      <w:spacing w:val="10"/>
      <w:sz w:val="48"/>
      <w:szCs w:val="48"/>
      <w:shd w:val="clear" w:color="auto" w:fill="8784C7" w:themeFill="accent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55224"/>
    <w:pPr>
      <w:pBdr>
        <w:bottom w:val="dotted" w:sz="8" w:space="10" w:color="8784C7" w:themeColor="accent2"/>
      </w:pBdr>
      <w:spacing w:before="200" w:after="900" w:line="240" w:lineRule="auto"/>
      <w:jc w:val="center"/>
    </w:pPr>
    <w:rPr>
      <w:rFonts w:asciiTheme="majorHAnsi" w:eastAsiaTheme="majorEastAsia" w:hAnsiTheme="majorHAnsi" w:cstheme="majorBidi"/>
      <w:color w:val="363371" w:themeColor="accent2" w:themeShade="7F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55224"/>
    <w:rPr>
      <w:rFonts w:asciiTheme="majorHAnsi" w:eastAsiaTheme="majorEastAsia" w:hAnsiTheme="majorHAnsi" w:cstheme="majorBidi"/>
      <w:i/>
      <w:iCs/>
      <w:color w:val="363371" w:themeColor="accent2" w:themeShade="7F"/>
      <w:sz w:val="24"/>
      <w:szCs w:val="24"/>
    </w:rPr>
  </w:style>
  <w:style w:type="character" w:styleId="Strong">
    <w:name w:val="Strong"/>
    <w:uiPriority w:val="22"/>
    <w:qFormat/>
    <w:rsid w:val="00355224"/>
    <w:rPr>
      <w:b/>
      <w:bCs/>
      <w:spacing w:val="0"/>
    </w:rPr>
  </w:style>
  <w:style w:type="character" w:styleId="Emphasis">
    <w:name w:val="Emphasis"/>
    <w:uiPriority w:val="20"/>
    <w:qFormat/>
    <w:rsid w:val="00355224"/>
    <w:rPr>
      <w:rFonts w:asciiTheme="majorHAnsi" w:eastAsiaTheme="majorEastAsia" w:hAnsiTheme="majorHAnsi" w:cstheme="majorBidi"/>
      <w:b/>
      <w:bCs/>
      <w:i/>
      <w:iCs/>
      <w:color w:val="8784C7" w:themeColor="accent2"/>
      <w:bdr w:val="single" w:sz="18" w:space="0" w:color="E6E6F3" w:themeColor="accent2" w:themeTint="33"/>
      <w:shd w:val="clear" w:color="auto" w:fill="E6E6F3" w:themeFill="accent2" w:themeFillTint="33"/>
    </w:rPr>
  </w:style>
  <w:style w:type="paragraph" w:styleId="NoSpacing">
    <w:name w:val="No Spacing"/>
    <w:basedOn w:val="Normal"/>
    <w:link w:val="NoSpacingChar"/>
    <w:uiPriority w:val="1"/>
    <w:qFormat/>
    <w:rsid w:val="00355224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355224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355224"/>
    <w:rPr>
      <w:i/>
      <w:iCs w:val="0"/>
      <w:color w:val="514DAA" w:themeColor="accent2" w:themeShade="BF"/>
    </w:rPr>
  </w:style>
  <w:style w:type="character" w:customStyle="1" w:styleId="QuoteChar">
    <w:name w:val="Quote Char"/>
    <w:basedOn w:val="DefaultParagraphFont"/>
    <w:link w:val="Quote"/>
    <w:uiPriority w:val="29"/>
    <w:rsid w:val="00355224"/>
    <w:rPr>
      <w:color w:val="514DAA" w:themeColor="accent2" w:themeShade="BF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55224"/>
    <w:pPr>
      <w:pBdr>
        <w:top w:val="dotted" w:sz="8" w:space="10" w:color="8784C7" w:themeColor="accent2"/>
        <w:bottom w:val="dotted" w:sz="8" w:space="10" w:color="8784C7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8784C7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55224"/>
    <w:rPr>
      <w:rFonts w:asciiTheme="majorHAnsi" w:eastAsiaTheme="majorEastAsia" w:hAnsiTheme="majorHAnsi" w:cstheme="majorBidi"/>
      <w:b/>
      <w:bCs/>
      <w:i/>
      <w:iCs/>
      <w:color w:val="8784C7" w:themeColor="accent2"/>
      <w:sz w:val="20"/>
      <w:szCs w:val="20"/>
    </w:rPr>
  </w:style>
  <w:style w:type="character" w:styleId="SubtleEmphasis">
    <w:name w:val="Subtle Emphasis"/>
    <w:uiPriority w:val="19"/>
    <w:qFormat/>
    <w:rsid w:val="00355224"/>
    <w:rPr>
      <w:rFonts w:asciiTheme="majorHAnsi" w:eastAsiaTheme="majorEastAsia" w:hAnsiTheme="majorHAnsi" w:cstheme="majorBidi"/>
      <w:i/>
      <w:iCs/>
      <w:color w:val="8784C7" w:themeColor="accent2"/>
    </w:rPr>
  </w:style>
  <w:style w:type="character" w:styleId="IntenseEmphasis">
    <w:name w:val="Intense Emphasis"/>
    <w:uiPriority w:val="21"/>
    <w:qFormat/>
    <w:rsid w:val="00355224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8784C7" w:themeColor="accent2"/>
      <w:shd w:val="clear" w:color="auto" w:fill="8784C7" w:themeFill="accent2"/>
      <w:vertAlign w:val="baseline"/>
    </w:rPr>
  </w:style>
  <w:style w:type="character" w:styleId="SubtleReference">
    <w:name w:val="Subtle Reference"/>
    <w:uiPriority w:val="31"/>
    <w:qFormat/>
    <w:rsid w:val="00355224"/>
    <w:rPr>
      <w:i/>
      <w:iCs/>
      <w:smallCaps/>
      <w:color w:val="8784C7" w:themeColor="accent2"/>
      <w:u w:color="8784C7" w:themeColor="accent2"/>
    </w:rPr>
  </w:style>
  <w:style w:type="character" w:styleId="IntenseReference">
    <w:name w:val="Intense Reference"/>
    <w:uiPriority w:val="32"/>
    <w:qFormat/>
    <w:rsid w:val="00355224"/>
    <w:rPr>
      <w:b/>
      <w:bCs/>
      <w:i/>
      <w:iCs/>
      <w:smallCaps/>
      <w:color w:val="8784C7" w:themeColor="accent2"/>
      <w:u w:color="8784C7" w:themeColor="accent2"/>
    </w:rPr>
  </w:style>
  <w:style w:type="character" w:styleId="BookTitle">
    <w:name w:val="Book Title"/>
    <w:uiPriority w:val="33"/>
    <w:qFormat/>
    <w:rsid w:val="00355224"/>
    <w:rPr>
      <w:rFonts w:asciiTheme="majorHAnsi" w:eastAsiaTheme="majorEastAsia" w:hAnsiTheme="majorHAnsi" w:cstheme="majorBidi"/>
      <w:b/>
      <w:bCs/>
      <w:i/>
      <w:iCs/>
      <w:smallCaps/>
      <w:color w:val="514DAA" w:themeColor="accent2" w:themeShade="B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355224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355224"/>
    <w:rPr>
      <w:i/>
      <w:i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552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5224"/>
    <w:rPr>
      <w:i/>
      <w:iCs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3552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5224"/>
    <w:rPr>
      <w:i/>
      <w:iCs/>
      <w:sz w:val="20"/>
      <w:szCs w:val="20"/>
    </w:rPr>
  </w:style>
  <w:style w:type="table" w:styleId="TableGrid">
    <w:name w:val="Table Grid"/>
    <w:basedOn w:val="TableNormal"/>
    <w:uiPriority w:val="39"/>
    <w:rsid w:val="00DC27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4F1F2E"/>
    <w:pPr>
      <w:spacing w:after="0" w:line="240" w:lineRule="auto"/>
    </w:pPr>
    <w:rPr>
      <w:i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856A3F"/>
    <w:pPr>
      <w:tabs>
        <w:tab w:val="left" w:pos="400"/>
        <w:tab w:val="right" w:leader="dot" w:pos="9350"/>
      </w:tabs>
      <w:spacing w:before="120" w:after="0"/>
      <w:pPrChange w:id="0" w:author="Bambi C" w:date="2022-08-09T17:01:00Z">
        <w:pPr>
          <w:tabs>
            <w:tab w:val="left" w:pos="400"/>
            <w:tab w:val="right" w:leader="dot" w:pos="9350"/>
          </w:tabs>
          <w:spacing w:before="120" w:line="288" w:lineRule="auto"/>
        </w:pPr>
      </w:pPrChange>
    </w:pPr>
    <w:rPr>
      <w:rFonts w:cstheme="minorHAnsi"/>
      <w:b/>
      <w:bCs/>
      <w:i/>
      <w:sz w:val="24"/>
      <w:szCs w:val="24"/>
      <w:rPrChange w:id="0" w:author="Bambi C" w:date="2022-08-09T17:01:00Z">
        <w:rPr>
          <w:rFonts w:asciiTheme="minorHAnsi" w:eastAsiaTheme="minorEastAsia" w:hAnsiTheme="minorHAnsi" w:cstheme="minorHAnsi"/>
          <w:b/>
          <w:bCs/>
          <w:i/>
          <w:iCs/>
          <w:sz w:val="24"/>
          <w:szCs w:val="24"/>
          <w:lang w:val="en-US" w:eastAsia="en-US" w:bidi="ar-SA"/>
        </w:rPr>
      </w:rPrChange>
    </w:rPr>
  </w:style>
  <w:style w:type="paragraph" w:styleId="TOC2">
    <w:name w:val="toc 2"/>
    <w:basedOn w:val="Normal"/>
    <w:next w:val="Normal"/>
    <w:autoRedefine/>
    <w:uiPriority w:val="39"/>
    <w:unhideWhenUsed/>
    <w:rsid w:val="00BD3599"/>
    <w:pPr>
      <w:spacing w:before="120" w:after="0"/>
      <w:ind w:left="200"/>
    </w:pPr>
    <w:rPr>
      <w:rFonts w:cstheme="minorHAnsi"/>
      <w:b/>
      <w:bCs/>
      <w:iCs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D3599"/>
    <w:pPr>
      <w:spacing w:after="0"/>
      <w:ind w:left="400"/>
    </w:pPr>
    <w:rPr>
      <w:rFonts w:cstheme="minorHAnsi"/>
      <w:iCs w:val="0"/>
    </w:rPr>
  </w:style>
  <w:style w:type="character" w:styleId="Hyperlink">
    <w:name w:val="Hyperlink"/>
    <w:basedOn w:val="DefaultParagraphFont"/>
    <w:uiPriority w:val="99"/>
    <w:unhideWhenUsed/>
    <w:rsid w:val="00BD3599"/>
    <w:rPr>
      <w:color w:val="69A020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BD3599"/>
    <w:pPr>
      <w:spacing w:after="0"/>
      <w:ind w:left="600"/>
    </w:pPr>
    <w:rPr>
      <w:rFonts w:cstheme="minorHAnsi"/>
      <w:iCs w:val="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D3599"/>
    <w:pPr>
      <w:spacing w:after="0"/>
      <w:ind w:left="800"/>
    </w:pPr>
    <w:rPr>
      <w:rFonts w:cstheme="minorHAnsi"/>
      <w:iCs w:val="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D3599"/>
    <w:pPr>
      <w:spacing w:after="0"/>
      <w:ind w:left="1000"/>
    </w:pPr>
    <w:rPr>
      <w:rFonts w:cstheme="minorHAnsi"/>
      <w:iCs w:val="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D3599"/>
    <w:pPr>
      <w:spacing w:after="0"/>
      <w:ind w:left="1200"/>
    </w:pPr>
    <w:rPr>
      <w:rFonts w:cstheme="minorHAnsi"/>
      <w:iCs w:val="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D3599"/>
    <w:pPr>
      <w:spacing w:after="0"/>
      <w:ind w:left="1400"/>
    </w:pPr>
    <w:rPr>
      <w:rFonts w:cstheme="minorHAnsi"/>
      <w:iCs w:val="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D3599"/>
    <w:pPr>
      <w:spacing w:after="0"/>
      <w:ind w:left="1600"/>
    </w:pPr>
    <w:rPr>
      <w:rFonts w:cstheme="minorHAnsi"/>
      <w:iCs w:val="0"/>
    </w:rPr>
  </w:style>
  <w:style w:type="character" w:styleId="FollowedHyperlink">
    <w:name w:val="FollowedHyperlink"/>
    <w:basedOn w:val="DefaultParagraphFont"/>
    <w:uiPriority w:val="99"/>
    <w:semiHidden/>
    <w:unhideWhenUsed/>
    <w:rsid w:val="00934BF2"/>
    <w:rPr>
      <w:color w:val="8C8C8C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22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1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8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1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6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7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2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7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5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45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5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73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6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1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0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9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84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5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1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5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2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yperlink" Target="https://www.jetbrains.com/help/pycharm/tutorial-code-quality-assistance-tips-and-tricks.html" TargetMode="External"/><Relationship Id="rId40" Type="http://schemas.openxmlformats.org/officeDocument/2006/relationships/footer" Target="footer1.xml"/><Relationship Id="rId45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https://www.jetbrains.com/help/pycharm/saving-and-reverting-changes.html" TargetMode="External"/><Relationship Id="rId10" Type="http://schemas.openxmlformats.org/officeDocument/2006/relationships/hyperlink" Target="https://peps.python.org/pep-0008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jetbrains.com/help/pycharm/tutorial-code-quality-assistance-tips-and-tricks.htm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eader" Target="header1.xml"/><Relationship Id="rId4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footer" Target="footer2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6.jpeg"/></Relationships>
</file>

<file path=word/theme/theme1.xml><?xml version="1.0" encoding="utf-8"?>
<a:theme xmlns:a="http://schemas.openxmlformats.org/drawingml/2006/main" name="Celestial">
  <a:themeElements>
    <a:clrScheme name="Violet">
      <a:dk1>
        <a:sysClr val="windowText" lastClr="000000"/>
      </a:dk1>
      <a:lt1>
        <a:sysClr val="window" lastClr="FFFFFF"/>
      </a:lt1>
      <a:dk2>
        <a:srgbClr val="373545"/>
      </a:dk2>
      <a:lt2>
        <a:srgbClr val="DCD8DC"/>
      </a:lt2>
      <a:accent1>
        <a:srgbClr val="AD84C6"/>
      </a:accent1>
      <a:accent2>
        <a:srgbClr val="8784C7"/>
      </a:accent2>
      <a:accent3>
        <a:srgbClr val="5D739A"/>
      </a:accent3>
      <a:accent4>
        <a:srgbClr val="6997AF"/>
      </a:accent4>
      <a:accent5>
        <a:srgbClr val="84ACB6"/>
      </a:accent5>
      <a:accent6>
        <a:srgbClr val="6F8183"/>
      </a:accent6>
      <a:hlink>
        <a:srgbClr val="69A020"/>
      </a:hlink>
      <a:folHlink>
        <a:srgbClr val="8C8C8C"/>
      </a:folHlink>
    </a:clrScheme>
    <a:fontScheme name="Celestial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Celestial">
      <a:fillStyleLst>
        <a:solidFill>
          <a:schemeClr val="phClr"/>
        </a:solidFill>
        <a:gradFill rotWithShape="1">
          <a:gsLst>
            <a:gs pos="0">
              <a:schemeClr val="phClr">
                <a:tint val="70000"/>
                <a:lumMod val="110000"/>
              </a:schemeClr>
            </a:gs>
            <a:gs pos="100000">
              <a:schemeClr val="phClr">
                <a:tint val="82000"/>
                <a:alpha val="74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00000"/>
              </a:schemeClr>
            </a:gs>
            <a:gs pos="100000">
              <a:schemeClr val="phClr">
                <a:shade val="88000"/>
                <a:lumMod val="88000"/>
              </a:schemeClr>
            </a:gs>
          </a:gsLst>
          <a:lin ang="5400000" scaled="1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5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1200000"/>
            </a:lightRig>
          </a:scene3d>
          <a:sp3d>
            <a:bevelT w="38100" h="127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shade val="96000"/>
                <a:hueMod val="100000"/>
                <a:satMod val="180000"/>
                <a:lumMod val="110000"/>
              </a:schemeClr>
            </a:gs>
            <a:gs pos="100000">
              <a:schemeClr val="phClr">
                <a:shade val="96000"/>
                <a:satMod val="160000"/>
                <a:lumMod val="100000"/>
              </a:schemeClr>
            </a:gs>
          </a:gsLst>
          <a:lin ang="4740000" scaled="1"/>
        </a:gradFill>
        <a:blipFill>
          <a:blip xmlns:r="http://schemas.openxmlformats.org/officeDocument/2006/relationships" r:embed="rId1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Celestial" id="{C4BB2A3D-0E93-4C5F-B0D2-9D3FCE089CC5}" vid="{42E5908D-19A2-46FD-89FA-638B126129E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B219CC8-FC9F-B04D-B7F2-D434DC9BAB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790</TotalTime>
  <Pages>40</Pages>
  <Words>6917</Words>
  <Characters>39427</Characters>
  <Application>Microsoft Office Word</Application>
  <DocSecurity>0</DocSecurity>
  <Lines>328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Assignment01</vt:lpstr>
    </vt:vector>
  </TitlesOfParts>
  <Manager/>
  <Company/>
  <LinksUpToDate>false</LinksUpToDate>
  <CharactersWithSpaces>46252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Assignment01</dc:title>
  <dc:subject>IT FDN 110 B Su 22</dc:subject>
  <dc:creator>RSar</dc:creator>
  <cp:keywords/>
  <dc:description/>
  <cp:lastModifiedBy>Bambi C</cp:lastModifiedBy>
  <cp:revision>913</cp:revision>
  <cp:lastPrinted>2022-07-13T02:44:00Z</cp:lastPrinted>
  <dcterms:created xsi:type="dcterms:W3CDTF">2022-08-02T20:52:00Z</dcterms:created>
  <dcterms:modified xsi:type="dcterms:W3CDTF">2022-08-10T14:32:00Z</dcterms:modified>
  <cp:category/>
</cp:coreProperties>
</file>